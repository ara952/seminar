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C6F4" w14:textId="34E3EC7B" w:rsidR="00CF1C8B" w:rsidRDefault="00CF1C8B" w:rsidP="00FE5BEE">
      <w:pPr>
        <w:ind w:right="-563"/>
        <w:rPr>
          <w:ins w:id="0" w:author="Ian Church" w:date="2020-04-27T16:37:00Z"/>
          <w:rFonts w:ascii="Times New Roman" w:hAnsi="Times New Roman"/>
          <w:i/>
          <w:iCs/>
          <w:color w:val="000000" w:themeColor="text1"/>
        </w:rPr>
      </w:pPr>
      <w:bookmarkStart w:id="1" w:name="_Hlk36671658"/>
      <w:bookmarkEnd w:id="1"/>
      <w:ins w:id="2" w:author="Ian Church" w:date="2020-04-27T15:39:00Z">
        <w:r>
          <w:rPr>
            <w:rFonts w:ascii="Times New Roman" w:hAnsi="Times New Roman"/>
            <w:color w:val="000000" w:themeColor="text1"/>
          </w:rPr>
          <w:t xml:space="preserve">Alleosfour,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6FE46D6B"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Ahmadreza Alleosfour</w:t>
      </w:r>
    </w:p>
    <w:p w14:paraId="2946982F"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Department of Geodesy and Geomatics Engineering</w:t>
      </w:r>
    </w:p>
    <w:p w14:paraId="144915B9"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Fredericton, Canada</w:t>
      </w:r>
    </w:p>
    <w:p w14:paraId="52D31B18" w14:textId="77777777" w:rsidR="00623CBD" w:rsidRPr="00187FA6" w:rsidRDefault="00E2297F" w:rsidP="00623CBD">
      <w:pPr>
        <w:spacing w:after="0"/>
        <w:jc w:val="center"/>
        <w:rPr>
          <w:rFonts w:asciiTheme="majorBidi" w:hAnsiTheme="majorBidi" w:cstheme="majorBidi"/>
          <w:sz w:val="18"/>
          <w:szCs w:val="18"/>
        </w:rPr>
      </w:pPr>
      <w:hyperlink r:id="rId10" w:history="1">
        <w:r w:rsidR="00623CBD" w:rsidRPr="00187FA6">
          <w:rPr>
            <w:rStyle w:val="Hyperlink"/>
            <w:rFonts w:asciiTheme="majorBidi" w:hAnsiTheme="majorBidi" w:cstheme="majorBidi"/>
            <w:sz w:val="18"/>
            <w:szCs w:val="18"/>
          </w:rPr>
          <w:t>aalleosf@unb.ca</w:t>
        </w:r>
      </w:hyperlink>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F1D7BEE" w:rsidR="00623CBD" w:rsidRPr="00187FA6" w:rsidRDefault="00812728" w:rsidP="00623CBD">
      <w:pPr>
        <w:spacing w:after="0" w:line="240" w:lineRule="auto"/>
        <w:jc w:val="both"/>
        <w:rPr>
          <w:rFonts w:asciiTheme="majorBidi" w:hAnsiTheme="majorBidi" w:cstheme="majorBidi"/>
        </w:rPr>
      </w:pPr>
      <w:ins w:id="7" w:author="Ian Church [2]" w:date="2020-04-06T15:29:00Z">
        <w:r>
          <w:rPr>
            <w:rFonts w:asciiTheme="majorBidi" w:hAnsiTheme="majorBidi" w:cstheme="majorBidi"/>
            <w:noProof/>
          </w:rPr>
          <mc:AlternateContent>
            <mc:Choice Requires="wpi">
              <w:drawing>
                <wp:anchor distT="0" distB="0" distL="114300" distR="114300" simplePos="0" relativeHeight="251792384" behindDoc="0" locked="0" layoutInCell="1" allowOverlap="1" wp14:anchorId="19281BA0" wp14:editId="706052F5">
                  <wp:simplePos x="0" y="0"/>
                  <wp:positionH relativeFrom="column">
                    <wp:posOffset>5300640</wp:posOffset>
                  </wp:positionH>
                  <wp:positionV relativeFrom="paragraph">
                    <wp:posOffset>-20796</wp:posOffset>
                  </wp:positionV>
                  <wp:extent cx="148680" cy="256320"/>
                  <wp:effectExtent l="38100" t="38100" r="41910" b="48895"/>
                  <wp:wrapNone/>
                  <wp:docPr id="63" name="Ink 63"/>
                  <wp:cNvGraphicFramePr/>
                  <a:graphic xmlns:a="http://schemas.openxmlformats.org/drawingml/2006/main">
                    <a:graphicData uri="http://schemas.microsoft.com/office/word/2010/wordprocessingInk">
                      <w14:contentPart bwMode="auto" r:id="rId11">
                        <w14:nvContentPartPr>
                          <w14:cNvContentPartPr/>
                        </w14:nvContentPartPr>
                        <w14:xfrm>
                          <a:off x="0" y="0"/>
                          <a:ext cx="148680" cy="256320"/>
                        </w14:xfrm>
                      </w14:contentPart>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2153FEAB">
                <v:shapetype id="_x0000_t75" coordsize="21600,21600" filled="f" stroked="f" o:spt="75" o:preferrelative="t" path="m@4@5l@4@11@9@11@9@5xe" w14:anchorId="1FA4D3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3" style="position:absolute;margin-left:416.65pt;margin-top:-2.35pt;width:13.1pt;height:21.6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">
                  <v:imagedata o:title="" r:id="rId12"/>
                </v:shape>
              </w:pict>
            </mc:Fallback>
          </mc:AlternateContent>
        </w:r>
      </w:ins>
      <w:r w:rsidR="00623CBD">
        <w:rPr>
          <w:rFonts w:asciiTheme="majorBidi" w:hAnsiTheme="majorBidi" w:cstheme="majorBidi"/>
        </w:rPr>
        <w:t xml:space="preserve">The </w:t>
      </w:r>
      <w:r w:rsidR="00623CBD" w:rsidRPr="00187FA6">
        <w:rPr>
          <w:rFonts w:asciiTheme="majorBidi" w:hAnsiTheme="majorBidi" w:cstheme="majorBidi"/>
        </w:rPr>
        <w:t>Bay of Fundy is home to a diverse biological environment</w:t>
      </w:r>
      <w:r w:rsidR="00623CBD">
        <w:rPr>
          <w:rFonts w:asciiTheme="majorBidi" w:hAnsiTheme="majorBidi" w:cstheme="majorBidi"/>
        </w:rPr>
        <w:t>,</w:t>
      </w:r>
      <w:r w:rsidR="00623CBD" w:rsidRPr="00187FA6">
        <w:rPr>
          <w:rFonts w:asciiTheme="majorBidi" w:hAnsiTheme="majorBidi" w:cstheme="majorBidi"/>
        </w:rPr>
        <w:t xml:space="preserve"> and to provide marine protection plans and better insight on the species communities on the seafloor, benthic habitat mapping is required</w:t>
      </w:r>
      <w:r w:rsidR="00623CBD">
        <w:rPr>
          <w:rFonts w:asciiTheme="majorBidi" w:hAnsiTheme="majorBidi" w:cstheme="majorBidi"/>
        </w:rPr>
        <w:t xml:space="preserve">. These maps are based on an integration of seabed bathymetry, backscatter and </w:t>
      </w:r>
      <w:r w:rsidR="00623CBD" w:rsidRPr="00187FA6">
        <w:rPr>
          <w:rFonts w:asciiTheme="majorBidi" w:hAnsiTheme="majorBidi" w:cstheme="majorBidi"/>
        </w:rPr>
        <w:t>physical oceanographic layers such as temperature, salinity, and current</w:t>
      </w:r>
      <w:r w:rsidR="00623CBD">
        <w:rPr>
          <w:rFonts w:asciiTheme="majorBidi" w:hAnsiTheme="majorBidi" w:cstheme="majorBidi"/>
        </w:rPr>
        <w:t>s</w:t>
      </w:r>
      <w:r w:rsidR="00623CBD" w:rsidRPr="00187FA6">
        <w:rPr>
          <w:rFonts w:asciiTheme="majorBidi" w:hAnsiTheme="majorBidi" w:cstheme="majorBidi"/>
        </w:rPr>
        <w:t xml:space="preserve"> from ocean model</w:t>
      </w:r>
      <w:r w:rsidR="00623CBD">
        <w:rPr>
          <w:rFonts w:asciiTheme="majorBidi" w:hAnsiTheme="majorBidi" w:cstheme="majorBidi"/>
        </w:rPr>
        <w:t>s.</w:t>
      </w:r>
      <w:r w:rsidR="00623CBD" w:rsidRPr="00187FA6">
        <w:rPr>
          <w:rFonts w:asciiTheme="majorBidi" w:hAnsiTheme="majorBidi" w:cstheme="majorBidi"/>
        </w:rPr>
        <w:t xml:space="preserve"> For this study, </w:t>
      </w:r>
      <w:r w:rsidR="00623CBD">
        <w:rPr>
          <w:rFonts w:asciiTheme="majorBidi" w:hAnsiTheme="majorBidi" w:cstheme="majorBidi"/>
        </w:rPr>
        <w:t>t</w:t>
      </w:r>
      <w:r w:rsidR="00623CBD" w:rsidRPr="00187FA6">
        <w:rPr>
          <w:rFonts w:asciiTheme="majorBidi" w:hAnsiTheme="majorBidi" w:cstheme="majorBidi"/>
        </w:rPr>
        <w:t>he Finite-Volume Community Ocean Model (FVCOM) has been adopted</w:t>
      </w:r>
      <w:r w:rsidR="00623CBD">
        <w:rPr>
          <w:rFonts w:asciiTheme="majorBidi" w:hAnsiTheme="majorBidi" w:cstheme="majorBidi"/>
        </w:rPr>
        <w:t>, which covers the Bay and</w:t>
      </w:r>
      <w:r w:rsidR="00623CBD" w:rsidRPr="00187FA6">
        <w:rPr>
          <w:rFonts w:asciiTheme="majorBidi" w:hAnsiTheme="majorBidi" w:cstheme="majorBidi"/>
        </w:rPr>
        <w:t xml:space="preserve"> includ</w:t>
      </w:r>
      <w:r w:rsidR="00623CBD">
        <w:rPr>
          <w:rFonts w:asciiTheme="majorBidi" w:hAnsiTheme="majorBidi" w:cstheme="majorBidi"/>
        </w:rPr>
        <w:t>es the</w:t>
      </w:r>
      <w:r w:rsidR="00623CBD" w:rsidRPr="00187FA6">
        <w:rPr>
          <w:rFonts w:asciiTheme="majorBidi" w:hAnsiTheme="majorBidi" w:cstheme="majorBidi"/>
        </w:rPr>
        <w:t xml:space="preserve"> Saint John River up to Evandale</w:t>
      </w:r>
      <w:r w:rsidR="00623CBD">
        <w:rPr>
          <w:rFonts w:asciiTheme="majorBidi" w:hAnsiTheme="majorBidi" w:cstheme="majorBidi"/>
        </w:rPr>
        <w:t xml:space="preserve">. </w:t>
      </w:r>
      <w:r w:rsidR="00623CBD" w:rsidRPr="00187FA6">
        <w:rPr>
          <w:rFonts w:asciiTheme="majorBidi" w:hAnsiTheme="majorBidi" w:cstheme="majorBidi"/>
        </w:rPr>
        <w:t xml:space="preserve">The horizontal resolution ranges from </w:t>
      </w:r>
      <w:r w:rsidR="00623CBD">
        <w:rPr>
          <w:rFonts w:asciiTheme="majorBidi" w:hAnsiTheme="majorBidi" w:cstheme="majorBidi"/>
        </w:rPr>
        <w:t>1</w:t>
      </w:r>
      <w:r w:rsidR="00623CBD" w:rsidRPr="00187FA6">
        <w:rPr>
          <w:rFonts w:asciiTheme="majorBidi" w:hAnsiTheme="majorBidi" w:cstheme="majorBidi"/>
        </w:rPr>
        <w:t>0m to 6000m in the Reversing Falls and open boundary respectively, and in the vertical coordinate, the model consists of 40 terrain</w:t>
      </w:r>
      <w:r w:rsidR="00623CBD">
        <w:rPr>
          <w:rFonts w:asciiTheme="majorBidi" w:hAnsiTheme="majorBidi" w:cstheme="majorBidi"/>
        </w:rPr>
        <w:t>-</w:t>
      </w:r>
      <w:r w:rsidR="00623CBD" w:rsidRPr="00187FA6">
        <w:rPr>
          <w:rFonts w:asciiTheme="majorBidi" w:hAnsiTheme="majorBidi" w:cstheme="majorBidi"/>
        </w:rPr>
        <w:t>following layers.</w:t>
      </w:r>
    </w:p>
    <w:p w14:paraId="20964C51" w14:textId="0FB8A362" w:rsidR="00623CBD" w:rsidRPr="00187FA6" w:rsidRDefault="00623CBD" w:rsidP="00623CBD">
      <w:pPr>
        <w:spacing w:after="0" w:line="240" w:lineRule="auto"/>
        <w:jc w:val="both"/>
        <w:rPr>
          <w:rFonts w:asciiTheme="majorBidi" w:hAnsiTheme="majorBidi" w:cstheme="majorBidi"/>
        </w:rPr>
      </w:pPr>
      <w:r w:rsidRPr="00187FA6">
        <w:rPr>
          <w:rFonts w:asciiTheme="majorBidi" w:hAnsiTheme="majorBidi" w:cstheme="majorBidi"/>
        </w:rPr>
        <w:t>The presence of strong tid</w:t>
      </w:r>
      <w:r>
        <w:rPr>
          <w:rFonts w:asciiTheme="majorBidi" w:hAnsiTheme="majorBidi" w:cstheme="majorBidi"/>
        </w:rPr>
        <w:t>al forces</w:t>
      </w:r>
      <w:r w:rsidRPr="00187FA6">
        <w:rPr>
          <w:rFonts w:asciiTheme="majorBidi" w:hAnsiTheme="majorBidi" w:cstheme="majorBidi"/>
        </w:rPr>
        <w:t xml:space="preserve">, especially in the Minas </w:t>
      </w:r>
      <w:r>
        <w:rPr>
          <w:rFonts w:asciiTheme="majorBidi" w:hAnsiTheme="majorBidi" w:cstheme="majorBidi"/>
        </w:rPr>
        <w:t>P</w:t>
      </w:r>
      <w:r w:rsidRPr="00187FA6">
        <w:rPr>
          <w:rFonts w:asciiTheme="majorBidi" w:hAnsiTheme="majorBidi" w:cstheme="majorBidi"/>
        </w:rPr>
        <w:t>assage</w:t>
      </w:r>
      <w:r>
        <w:rPr>
          <w:rFonts w:asciiTheme="majorBidi" w:hAnsiTheme="majorBidi" w:cstheme="majorBidi"/>
        </w:rPr>
        <w:t>,</w:t>
      </w:r>
      <w:r w:rsidRPr="00187FA6">
        <w:rPr>
          <w:rFonts w:asciiTheme="majorBidi" w:hAnsiTheme="majorBidi" w:cstheme="majorBidi"/>
        </w:rPr>
        <w:t xml:space="preserve"> the complex geometry of </w:t>
      </w:r>
      <w:r>
        <w:rPr>
          <w:rFonts w:asciiTheme="majorBidi" w:hAnsiTheme="majorBidi" w:cstheme="majorBidi"/>
        </w:rPr>
        <w:t xml:space="preserve">the </w:t>
      </w:r>
      <w:r w:rsidRPr="00187FA6">
        <w:rPr>
          <w:rFonts w:asciiTheme="majorBidi" w:hAnsiTheme="majorBidi" w:cstheme="majorBidi"/>
        </w:rPr>
        <w:t xml:space="preserve">Saint John River, and the huge river runoff at the freshet </w:t>
      </w:r>
      <w:r>
        <w:rPr>
          <w:rFonts w:asciiTheme="majorBidi" w:hAnsiTheme="majorBidi" w:cstheme="majorBidi"/>
        </w:rPr>
        <w:t>is</w:t>
      </w:r>
      <w:r w:rsidRPr="00187FA6">
        <w:rPr>
          <w:rFonts w:asciiTheme="majorBidi" w:hAnsiTheme="majorBidi" w:cstheme="majorBidi"/>
        </w:rPr>
        <w:t xml:space="preserve"> the most important challenges in this area. The model is forced to ru</w:t>
      </w:r>
      <w:r>
        <w:rPr>
          <w:rFonts w:asciiTheme="majorBidi" w:hAnsiTheme="majorBidi" w:cstheme="majorBidi"/>
        </w:rPr>
        <w:t>n</w:t>
      </w:r>
      <w:r w:rsidRPr="00187FA6">
        <w:rPr>
          <w:rFonts w:asciiTheme="majorBidi" w:hAnsiTheme="majorBidi" w:cstheme="majorBidi"/>
        </w:rPr>
        <w:t xml:space="preserve"> by the tidal elevation, temperature, and salinity at the open boundary close to the Bay entrance and river water level, salinity, and temperature at the upper part of Saint John River. </w:t>
      </w:r>
      <w:r>
        <w:rPr>
          <w:rFonts w:asciiTheme="majorBidi" w:hAnsiTheme="majorBidi" w:cstheme="majorBidi"/>
        </w:rPr>
        <w:t>T</w:t>
      </w:r>
      <w:r w:rsidRPr="00187FA6">
        <w:rPr>
          <w:rFonts w:asciiTheme="majorBidi" w:hAnsiTheme="majorBidi" w:cstheme="majorBidi"/>
        </w:rPr>
        <w:t>he model has been initialized with the temperature and salinity fr</w:t>
      </w:r>
      <w:r>
        <w:rPr>
          <w:rFonts w:asciiTheme="majorBidi" w:hAnsiTheme="majorBidi" w:cstheme="majorBidi"/>
        </w:rPr>
        <w:t>o</w:t>
      </w:r>
      <w:r w:rsidRPr="00187FA6">
        <w:rPr>
          <w:rFonts w:asciiTheme="majorBidi" w:hAnsiTheme="majorBidi" w:cstheme="majorBidi"/>
        </w:rPr>
        <w:t>m a</w:t>
      </w:r>
      <w:r>
        <w:rPr>
          <w:rFonts w:asciiTheme="majorBidi" w:hAnsiTheme="majorBidi" w:cstheme="majorBidi"/>
        </w:rPr>
        <w:t xml:space="preserve"> lower resolution</w:t>
      </w:r>
      <w:r w:rsidRPr="00187FA6">
        <w:rPr>
          <w:rFonts w:asciiTheme="majorBidi" w:hAnsiTheme="majorBidi" w:cstheme="majorBidi"/>
        </w:rPr>
        <w:t xml:space="preserve"> regional model. The model results </w:t>
      </w:r>
      <w:r>
        <w:rPr>
          <w:rFonts w:asciiTheme="majorBidi" w:hAnsiTheme="majorBidi" w:cstheme="majorBidi"/>
        </w:rPr>
        <w:t xml:space="preserve">were </w:t>
      </w:r>
      <w:r w:rsidRPr="00187FA6">
        <w:rPr>
          <w:rFonts w:asciiTheme="majorBidi" w:hAnsiTheme="majorBidi" w:cstheme="majorBidi"/>
        </w:rPr>
        <w:t xml:space="preserve">evaluated with observational data and present good </w:t>
      </w:r>
      <w:r>
        <w:rPr>
          <w:rFonts w:asciiTheme="majorBidi" w:hAnsiTheme="majorBidi" w:cstheme="majorBidi"/>
        </w:rPr>
        <w:t>agreement</w:t>
      </w:r>
      <w:r w:rsidRPr="00187FA6">
        <w:rPr>
          <w:rFonts w:asciiTheme="majorBidi" w:hAnsiTheme="majorBidi" w:cstheme="majorBidi"/>
        </w:rPr>
        <w:t xml:space="preserve"> </w:t>
      </w:r>
      <w:r>
        <w:rPr>
          <w:rFonts w:asciiTheme="majorBidi" w:hAnsiTheme="majorBidi" w:cstheme="majorBidi"/>
        </w:rPr>
        <w:t>with</w:t>
      </w:r>
      <w:r w:rsidRPr="00187FA6">
        <w:rPr>
          <w:rFonts w:asciiTheme="majorBidi" w:hAnsiTheme="majorBidi" w:cstheme="majorBidi"/>
        </w:rPr>
        <w:t xml:space="preserve"> tidal elevation, gyre locations</w:t>
      </w:r>
      <w:r>
        <w:rPr>
          <w:rFonts w:asciiTheme="majorBidi" w:hAnsiTheme="majorBidi" w:cstheme="majorBidi"/>
        </w:rPr>
        <w:t>,</w:t>
      </w:r>
      <w:r w:rsidRPr="00187FA6">
        <w:rPr>
          <w:rFonts w:asciiTheme="majorBidi" w:hAnsiTheme="majorBidi" w:cstheme="majorBidi"/>
        </w:rPr>
        <w:t xml:space="preserve"> the high tidal current locations, temperature, and salinity. Also, the model was able to capture the freshwater discharge from Saint John River to the north of Grand Mana</w:t>
      </w:r>
      <w:r>
        <w:rPr>
          <w:rFonts w:asciiTheme="majorBidi" w:hAnsiTheme="majorBidi" w:cstheme="majorBidi"/>
        </w:rPr>
        <w:t>n</w:t>
      </w:r>
      <w:r w:rsidRPr="00187FA6">
        <w:rPr>
          <w:rFonts w:asciiTheme="majorBidi" w:hAnsiTheme="majorBidi" w:cstheme="majorBidi"/>
        </w:rPr>
        <w:t xml:space="preserve"> Island.</w:t>
      </w:r>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8"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1C6FA6EA" w14:textId="77777777" w:rsidR="00B9084F" w:rsidRDefault="00B9084F" w:rsidP="00B9084F">
      <w:pPr>
        <w:spacing w:after="0" w:line="240" w:lineRule="auto"/>
        <w:jc w:val="both"/>
      </w:pPr>
    </w:p>
    <w:p w14:paraId="4A262841" w14:textId="10BA8AC0" w:rsidR="00FE5BEE" w:rsidRDefault="00FE5BEE">
      <w:pPr>
        <w:spacing w:after="0" w:line="240" w:lineRule="auto"/>
        <w:jc w:val="both"/>
        <w:rPr>
          <w:ins w:id="9" w:author="Ian Church" w:date="2020-04-27T16:36:00Z"/>
        </w:rPr>
        <w:pPrChange w:id="10" w:author="Ian Church" w:date="2020-04-27T16:36:00Z">
          <w:pPr/>
        </w:pPrChange>
      </w:pPr>
      <w:ins w:id="11" w:author="Ian Church" w:date="2020-04-27T16:36:00Z">
        <w:r>
          <w:br w:type="page"/>
        </w:r>
      </w:ins>
    </w:p>
    <w:p w14:paraId="5763D615" w14:textId="77777777" w:rsidR="00BC6232" w:rsidDel="00FE5BEE" w:rsidRDefault="00BC6232">
      <w:pPr>
        <w:rPr>
          <w:del w:id="12" w:author="Ian Church" w:date="2020-04-27T16:36:00Z"/>
        </w:rPr>
      </w:pPr>
    </w:p>
    <w:p w14:paraId="141DB54C" w14:textId="051E80DC" w:rsidR="00623CBD" w:rsidDel="00FE5BEE" w:rsidRDefault="00623CBD">
      <w:pPr>
        <w:rPr>
          <w:del w:id="13" w:author="Ian Church" w:date="2020-04-27T16:36:00Z"/>
        </w:rPr>
      </w:pPr>
    </w:p>
    <w:p w14:paraId="4D0040B6" w14:textId="7E421ECE" w:rsidR="00623CBD" w:rsidDel="00FE5BEE" w:rsidRDefault="00623CBD">
      <w:pPr>
        <w:rPr>
          <w:del w:id="14" w:author="Ian Church" w:date="2020-04-27T16:36:00Z"/>
        </w:rPr>
      </w:pPr>
    </w:p>
    <w:p w14:paraId="552F64E1" w14:textId="49A4CF74" w:rsidR="00623CBD" w:rsidDel="00FE5BEE" w:rsidRDefault="00623CBD">
      <w:pPr>
        <w:rPr>
          <w:del w:id="15" w:author="Ian Church" w:date="2020-04-27T16:36:00Z"/>
        </w:rPr>
      </w:pPr>
    </w:p>
    <w:p w14:paraId="5E3E8037" w14:textId="52B7707A" w:rsidR="00623CBD" w:rsidDel="00FE5BEE" w:rsidRDefault="00623CBD">
      <w:pPr>
        <w:rPr>
          <w:del w:id="16" w:author="Ian Church" w:date="2020-04-27T16:36:00Z"/>
        </w:rPr>
      </w:pPr>
    </w:p>
    <w:p w14:paraId="375C1EC1" w14:textId="6262E244" w:rsidR="00623CBD" w:rsidDel="00FE5BEE" w:rsidRDefault="00623CBD">
      <w:pPr>
        <w:rPr>
          <w:del w:id="17" w:author="Ian Church" w:date="2020-04-27T16:36:00Z"/>
        </w:rPr>
      </w:pPr>
    </w:p>
    <w:p w14:paraId="071E4C70" w14:textId="068F44C4" w:rsidR="00623CBD" w:rsidDel="00FE5BEE" w:rsidRDefault="00623CBD">
      <w:pPr>
        <w:rPr>
          <w:del w:id="18" w:author="Ian Church" w:date="2020-04-27T16:36:00Z"/>
        </w:rPr>
      </w:pPr>
    </w:p>
    <w:p w14:paraId="7F6445ED" w14:textId="414DC28F" w:rsidR="00623CBD" w:rsidDel="00FE5BEE" w:rsidRDefault="00623CBD">
      <w:pPr>
        <w:rPr>
          <w:del w:id="19" w:author="Ian Church" w:date="2020-04-27T16:36:00Z"/>
        </w:rPr>
      </w:pPr>
    </w:p>
    <w:p w14:paraId="3443DC04" w14:textId="5F2DB9FE" w:rsidR="00623CBD" w:rsidDel="00FE5BEE" w:rsidRDefault="00623CBD">
      <w:pPr>
        <w:rPr>
          <w:del w:id="20" w:author="Ian Church" w:date="2020-04-27T16:36:00Z"/>
        </w:rPr>
      </w:pPr>
    </w:p>
    <w:p w14:paraId="35B4E6ED" w14:textId="78454180" w:rsidR="00623CBD" w:rsidDel="00FE5BEE" w:rsidRDefault="00623CBD">
      <w:pPr>
        <w:rPr>
          <w:del w:id="21" w:author="Ian Church" w:date="2020-04-27T16:36:00Z"/>
        </w:rPr>
      </w:pPr>
    </w:p>
    <w:p w14:paraId="7B95514C" w14:textId="13EED1D9" w:rsidR="00623CBD" w:rsidDel="00FE5BEE" w:rsidRDefault="00623CBD">
      <w:pPr>
        <w:rPr>
          <w:del w:id="22" w:author="Ian Church" w:date="2020-04-27T16:36:00Z"/>
        </w:rPr>
      </w:pPr>
    </w:p>
    <w:p w14:paraId="44CC586E" w14:textId="4BF53F88" w:rsidR="00623CBD" w:rsidDel="00FE5BEE" w:rsidRDefault="00623CBD">
      <w:pPr>
        <w:rPr>
          <w:del w:id="23" w:author="Ian Church" w:date="2020-04-27T16:36:00Z"/>
        </w:rPr>
      </w:pPr>
    </w:p>
    <w:p w14:paraId="5B33481D" w14:textId="42AD3782" w:rsidR="00623CBD" w:rsidDel="00FE5BEE" w:rsidRDefault="00623CBD">
      <w:pPr>
        <w:rPr>
          <w:del w:id="24" w:author="Ian Church" w:date="2020-04-27T16:36:00Z"/>
        </w:rPr>
      </w:pPr>
    </w:p>
    <w:p w14:paraId="304B42DB" w14:textId="328546AB" w:rsidR="00623CBD" w:rsidDel="00CF1C8B" w:rsidRDefault="00623CBD">
      <w:pPr>
        <w:rPr>
          <w:del w:id="25" w:author="Ian Church" w:date="2020-04-27T15:40:00Z"/>
        </w:rPr>
      </w:pPr>
    </w:p>
    <w:p w14:paraId="771A7770" w14:textId="3DF4DE5F" w:rsidR="00623CBD" w:rsidDel="00CF1C8B" w:rsidRDefault="00623CBD">
      <w:pPr>
        <w:rPr>
          <w:del w:id="26" w:author="Ian Church" w:date="2020-04-27T15:40:00Z"/>
        </w:rPr>
      </w:pPr>
    </w:p>
    <w:p w14:paraId="33484222" w14:textId="7603AA97" w:rsidR="00623CBD" w:rsidDel="00CF1C8B" w:rsidRDefault="00623CBD">
      <w:pPr>
        <w:rPr>
          <w:del w:id="27" w:author="Ian Church" w:date="2020-04-27T15:40:00Z"/>
        </w:rPr>
      </w:pPr>
    </w:p>
    <w:p w14:paraId="0C64FFD7" w14:textId="77777777" w:rsidR="00623CBD" w:rsidRDefault="00623CBD" w:rsidP="00623CBD">
      <w:pPr>
        <w:rPr>
          <w:b/>
          <w:bCs/>
        </w:rPr>
      </w:pPr>
      <w:r w:rsidRPr="00977E1D">
        <w:rPr>
          <w:b/>
          <w:bCs/>
        </w:rPr>
        <w:t>1 Introduction</w:t>
      </w:r>
    </w:p>
    <w:p w14:paraId="19B79EEB" w14:textId="7518F283" w:rsidR="00623CBD" w:rsidRDefault="00623CBD" w:rsidP="00623CBD">
      <w:pPr>
        <w:jc w:val="both"/>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(Worm et al., 2006). However, benthic habitat mapping provides the location, condition, and extent of the marine ecosystem and the insight </w:t>
      </w:r>
      <w:proofErr w:type="gramStart"/>
      <w:r>
        <w:t>for  decision</w:t>
      </w:r>
      <w:proofErr w:type="gramEnd"/>
      <w:r>
        <w:t>-makers to apply precautionary practices (Brown et al., 2011). The water column attributes, and the seafloor geological conditions affect benthic biology. The former can be acquired by acoustic survey methods and the later can be derived from point sample of oceanographic measurement or the continuous coverage from ocean models (Anderson et al., 2008; Brown et al., 2011).</w:t>
      </w:r>
      <w:r w:rsidRPr="00977E1D">
        <w:t xml:space="preserve"> </w:t>
      </w:r>
      <w:r>
        <w:t>The Bay of Fundy (Fig. 1</w:t>
      </w:r>
      <w:r w:rsidR="00CF3884">
        <w:t>a</w:t>
      </w:r>
      <w:r>
        <w:t>) is located on the west coast of the North Atlantic and northeast of the Gulf of Maine between two Canadian Provinces, New Brunswick, and Nova Scotia. The Minas Basin and Chignecto Bay are the most important sub-basin in the northeast of the Bay affecting by the tide and play an important role in sediment distribution in the Bay of Fundy (Shaw et al., 2014).</w:t>
      </w:r>
      <w:r w:rsidRPr="00977E1D">
        <w:t xml:space="preserve"> </w:t>
      </w:r>
      <w:r>
        <w:t>The Bay is a unique area with the highest tide in the world, a diverse ecosystem and marine recourses (Li et al., 2015). The tide is predominantly semidiurnal (Swift et al., 1969) and range from 6.4 m at the mouth in the Grand Passage area to 13 m at the head, and 16 m in the spring tide at the Minas Basin (Swift et al., 1969; Garrett, 1972; Greenberg, 1983;</w:t>
      </w:r>
      <w:r w:rsidRPr="000042A6">
        <w:t xml:space="preserve"> </w:t>
      </w:r>
      <w:r>
        <w:t>Mossman, 2001; O’reilly et al., 2005;CHS 2006),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lastRenderedPageBreak/>
        <w:t>which is predominantly from semidiurnal M</w:t>
      </w:r>
      <w:r>
        <w:rPr>
          <w:vertAlign w:val="subscript"/>
        </w:rPr>
        <w:t>2</w:t>
      </w:r>
      <w:r>
        <w:t xml:space="preserve"> (Redfield, 1950; Swift et al., 1969; Garret, 1972; Mossman, 2001; Shaw et al., 2010). Tide and tidal current are dominant factors on the changes in geology like erosion and sediment transport (Percy et al., 1997; Li et al., 2015) and affecting the interaction of biological, physical and chemical conditions of Bay (Mossman, 2001).</w:t>
      </w:r>
    </w:p>
    <w:p w14:paraId="34585F9C" w14:textId="6A45068B" w:rsidR="00623CBD" w:rsidRDefault="00623CBD" w:rsidP="00623CBD">
      <w:pPr>
        <w:jc w:val="both"/>
      </w:pPr>
      <w:r>
        <w:t>The main contribution of water to the Bay is from Scotian Shelf water (</w:t>
      </w:r>
      <w:r w:rsidRPr="0099773A">
        <w:rPr>
          <w:rFonts w:ascii="AdvTTf90d833a.I" w:hAnsi="AdvTTf90d833a.I"/>
          <w:color w:val="242021"/>
          <w:sz w:val="20"/>
          <w:szCs w:val="20"/>
        </w:rPr>
        <w:t>Xue et al.</w:t>
      </w:r>
      <w:r w:rsidRPr="0099773A">
        <w:rPr>
          <w:rFonts w:ascii="AdvTT5843c571" w:hAnsi="AdvTT5843c571"/>
          <w:color w:val="242021"/>
          <w:sz w:val="20"/>
          <w:szCs w:val="20"/>
        </w:rPr>
        <w:t>, 2000</w:t>
      </w:r>
      <w:r w:rsidRPr="0099773A">
        <w:t xml:space="preserve"> </w:t>
      </w:r>
      <w:r>
        <w:t>) which enters the Bay along the Nova Scotia coast undertaking mixing up to the head of the Bay (Bailey et al., 1953) and flows out along the New Brunswick side and eastern part of Grand Manan Island (Bigelow,1927; Godin, 1968; Greenberg, 1982; Brooks, 1993) and combines with the Gulf of Maine circulation (Hachey and Bailey,1952; Dickie,1955; Godin,1968).</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r w:rsidR="00CF3884">
        <w:t xml:space="preserve"> (Fig. 1b)</w:t>
      </w:r>
      <w:r>
        <w:t xml:space="preserve"> with an annual average discharge of about 1100 m</w:t>
      </w:r>
      <w:r>
        <w:rPr>
          <w:vertAlign w:val="superscript"/>
        </w:rPr>
        <w:t>3</w:t>
      </w:r>
      <w:r>
        <w:t>s</w:t>
      </w:r>
      <w:r>
        <w:rPr>
          <w:vertAlign w:val="superscript"/>
        </w:rPr>
        <w:t xml:space="preserve">-1 </w:t>
      </w:r>
      <w:r>
        <w:t xml:space="preserve">(Cunjak and Newbury 2005,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(Paquin et al., 2019).</w:t>
      </w:r>
      <w:r w:rsidRPr="009D20E4">
        <w:t xml:space="preserve"> </w:t>
      </w:r>
      <w:r>
        <w:t xml:space="preserve">The near-surface circulation in the Bay is affected by the river runoff, especially in the Spring season </w:t>
      </w:r>
      <w:r w:rsidRPr="0046175B">
        <w:t>(Aretxabaleta, et al., 2008)</w:t>
      </w:r>
      <w:r>
        <w:t>, and has less impact on the deeper part of water column (</w:t>
      </w:r>
      <w:r w:rsidRPr="00C048EC">
        <w:t>Chao and Boicourt, 1986; Brooks, 1994</w:t>
      </w:r>
      <w:r>
        <w:t>). Finally, the flow joins the East Maine Coastal current (</w:t>
      </w:r>
      <w:r w:rsidRPr="00C048EC">
        <w:t xml:space="preserve">Brooks and Townsend, 1989; Brooks, 1994; Lynch et al.,1997) </w:t>
      </w:r>
      <w:r>
        <w:t>with</w:t>
      </w:r>
      <w:r w:rsidRPr="00C048EC">
        <w:t xml:space="preserve"> most flow</w:t>
      </w:r>
      <w:r>
        <w:t xml:space="preserve"> coming</w:t>
      </w:r>
      <w:r w:rsidRPr="00C048EC">
        <w:t xml:space="preserve"> from the west of Grand Manan Island</w:t>
      </w:r>
      <w:r>
        <w:t xml:space="preserve"> </w:t>
      </w:r>
      <w:r w:rsidRPr="00C048EC">
        <w:t>(</w:t>
      </w:r>
      <w:r>
        <w:t xml:space="preserve">Watson, 1936; </w:t>
      </w:r>
      <w:r w:rsidRPr="00C048EC">
        <w:t>Brooks, 1994;</w:t>
      </w:r>
      <w:r>
        <w:t xml:space="preserve"> </w:t>
      </w:r>
      <w:r w:rsidRPr="00C048EC">
        <w:t>Lynch et al., 1997</w:t>
      </w:r>
      <w:r>
        <w:t>)</w:t>
      </w:r>
      <w:r w:rsidRPr="00C048EC">
        <w:t xml:space="preserve"> and part of it from east of the Island</w:t>
      </w:r>
      <w:r>
        <w:t xml:space="preserve"> </w:t>
      </w:r>
      <w:r w:rsidRPr="00C048EC">
        <w:t>(</w:t>
      </w:r>
      <w:r>
        <w:t>Aretxabaleta et al., 2009).</w:t>
      </w:r>
      <w:r w:rsidRPr="009D20E4">
        <w:t xml:space="preserve"> </w:t>
      </w:r>
      <w:r>
        <w:t>Also, the river provides 30 percent of freshwater contribution to the Gulf of Maine system (Apollonio 1979; Brooks, 1994;</w:t>
      </w:r>
      <w:r w:rsidRPr="009D20E4">
        <w:t xml:space="preserve"> </w:t>
      </w:r>
      <w:r w:rsidRPr="00C048EC">
        <w:t>Pettigrew et al., 1998</w:t>
      </w:r>
      <w:r>
        <w:t>).</w:t>
      </w:r>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5616ADBF" w14:textId="192550BE" w:rsidR="00623CBD" w:rsidRDefault="00EC1464">
      <w:r>
        <w:rPr>
          <w:noProof/>
        </w:rPr>
        <w:lastRenderedPageBreak/>
        <mc:AlternateContent>
          <mc:Choice Requires="wps">
            <w:drawing>
              <wp:anchor distT="0" distB="0" distL="114300" distR="114300" simplePos="0" relativeHeight="251653120" behindDoc="0" locked="0" layoutInCell="1" allowOverlap="1" wp14:anchorId="4F9025B8" wp14:editId="11297E77">
                <wp:simplePos x="0" y="0"/>
                <wp:positionH relativeFrom="margin">
                  <wp:posOffset>361950</wp:posOffset>
                </wp:positionH>
                <wp:positionV relativeFrom="paragraph">
                  <wp:posOffset>3467100</wp:posOffset>
                </wp:positionV>
                <wp:extent cx="5514975" cy="36195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5514975" cy="361950"/>
                        </a:xfrm>
                        <a:prstGeom prst="rect">
                          <a:avLst/>
                        </a:prstGeom>
                        <a:solidFill>
                          <a:prstClr val="white"/>
                        </a:solidFill>
                        <a:ln>
                          <a:noFill/>
                        </a:ln>
                      </wps:spPr>
                      <wps:txbx>
                        <w:txbxContent>
                          <w:p w14:paraId="719BFE6E" w14:textId="7088A427" w:rsidR="00CF3884" w:rsidRPr="00623CBD" w:rsidRDefault="00172F2F" w:rsidP="00CF3884">
                            <w:pPr>
                              <w:pStyle w:val="Caption"/>
                              <w:rPr>
                                <w:ins w:id="28"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29"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0" w:author="ara952 reza" w:date="2020-04-02T11:16:00Z">
                              <w:r w:rsidRPr="00623CBD" w:rsidDel="00CF3884">
                                <w:delText>Location of CTD casts from fieldwork and World Ocean Database (created by Ocean Data View)</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025B8" id="_x0000_t202" coordsize="21600,21600" o:spt="202" path="m,l,21600r21600,l21600,xe">
                <v:stroke joinstyle="miter"/>
                <v:path gradientshapeok="t" o:connecttype="rect"/>
              </v:shapetype>
              <v:shape id="Text Box 5" o:spid="_x0000_s1026" type="#_x0000_t202" style="position:absolute;margin-left:28.5pt;margin-top:273pt;width:434.25pt;height: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" stroked="f">
                <v:textbox inset="0,0,0,0">
                  <w:txbxContent>
                    <w:p w14:paraId="719BFE6E" w14:textId="7088A427" w:rsidR="00CF3884" w:rsidRPr="00623CBD" w:rsidRDefault="00172F2F" w:rsidP="00CF3884">
                      <w:pPr>
                        <w:pStyle w:val="Caption"/>
                        <w:rPr>
                          <w:ins w:id="31"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2"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3" w:author="ara952 reza" w:date="2020-04-02T11:16:00Z">
                        <w:r w:rsidRPr="00623CBD" w:rsidDel="00CF3884">
                          <w:delText>Location of CTD casts from fieldwork and World Ocean Database (created by Ocean Data View)</w:delText>
                        </w:r>
                      </w:del>
                    </w:p>
                  </w:txbxContent>
                </v:textbox>
                <w10:wrap type="topAndBottom" anchorx="margin"/>
              </v:shape>
            </w:pict>
          </mc:Fallback>
        </mc:AlternateContent>
      </w:r>
      <w:r>
        <w:rPr>
          <w:noProof/>
        </w:rPr>
        <w:drawing>
          <wp:anchor distT="0" distB="0" distL="114300" distR="114300" simplePos="0" relativeHeight="251643904" behindDoc="0" locked="0" layoutInCell="1" allowOverlap="1" wp14:anchorId="6F5B874B" wp14:editId="68360B6A">
            <wp:simplePos x="0" y="0"/>
            <wp:positionH relativeFrom="margin">
              <wp:align>left</wp:align>
            </wp:positionH>
            <wp:positionV relativeFrom="paragraph">
              <wp:posOffset>285750</wp:posOffset>
            </wp:positionV>
            <wp:extent cx="3238500" cy="323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5952" behindDoc="0" locked="0" layoutInCell="1" allowOverlap="1" wp14:anchorId="2FA77312" wp14:editId="766594A6">
                <wp:simplePos x="0" y="0"/>
                <wp:positionH relativeFrom="margin">
                  <wp:align>right</wp:align>
                </wp:positionH>
                <wp:positionV relativeFrom="paragraph">
                  <wp:posOffset>1024890</wp:posOffset>
                </wp:positionV>
                <wp:extent cx="2747010" cy="1981200"/>
                <wp:effectExtent l="19050" t="0" r="15240" b="19050"/>
                <wp:wrapTopAndBottom/>
                <wp:docPr id="26" name="Group 26"/>
                <wp:cNvGraphicFramePr/>
                <a:graphic xmlns:a="http://schemas.openxmlformats.org/drawingml/2006/main">
                  <a:graphicData uri="http://schemas.microsoft.com/office/word/2010/wordprocessingGroup">
                    <wpg:wgp>
                      <wpg:cNvGrpSpPr/>
                      <wpg:grpSpPr>
                        <a:xfrm>
                          <a:off x="0" y="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172F2F" w:rsidRDefault="00172F2F"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77312" id="Group 26" o:spid="_x0000_s1027" style="position:absolute;margin-left:165.1pt;margin-top:80.7pt;width:216.3pt;height:156pt;z-index:251645952;mso-position-horizontal:right;mso-position-horizontal-relative:margin;mso-width-relative:margin;mso-height-relative:margin" coordsize="24828,1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JiQBAACAAAAFAAAEKySkQACAAAAAzI0AACS&#10;kgACAAAAAzI0AADqHAAHAAAIDAAACI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AzOjE4IDE5OjU1OjQ2ADIw&#10;MjA6MDM6MTggMTk6NTU6NDYAAABBAFIAQQAAAP/hCxZ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zLTE4VDE5OjU1OjQ2LjIz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BUk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ewI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5" o:title=""/>
                  <v:path arrowok="t"/>
                </v:shape>
                <v:shape id="Text Box 25" o:spid="_x0000_s1029"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172F2F" w:rsidRDefault="00172F2F" w:rsidP="00623CBD">
                        <w:r>
                          <w:t>b</w:t>
                        </w:r>
                      </w:p>
                    </w:txbxContent>
                  </v:textbox>
                </v:shape>
                <w10:wrap type="topAndBottom" anchorx="margin"/>
              </v:group>
            </w:pict>
          </mc:Fallback>
        </mc:AlternateContent>
      </w:r>
    </w:p>
    <w:p w14:paraId="7FC04ACF" w14:textId="5B67F37A" w:rsidR="00623CBD" w:rsidRDefault="00EC1464">
      <w:r>
        <w:rPr>
          <w:noProof/>
        </w:rPr>
        <w:drawing>
          <wp:anchor distT="0" distB="0" distL="114300" distR="114300" simplePos="0" relativeHeight="251649024" behindDoc="0" locked="0" layoutInCell="1" allowOverlap="1" wp14:anchorId="6B214BBA" wp14:editId="3DF46424">
            <wp:simplePos x="0" y="0"/>
            <wp:positionH relativeFrom="margin">
              <wp:align>center</wp:align>
            </wp:positionH>
            <wp:positionV relativeFrom="paragraph">
              <wp:posOffset>3880485</wp:posOffset>
            </wp:positionV>
            <wp:extent cx="4622165" cy="25374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2165" cy="25374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7176F333" wp14:editId="080B5138">
                <wp:simplePos x="0" y="0"/>
                <wp:positionH relativeFrom="column">
                  <wp:posOffset>1076325</wp:posOffset>
                </wp:positionH>
                <wp:positionV relativeFrom="paragraph">
                  <wp:posOffset>6486525</wp:posOffset>
                </wp:positionV>
                <wp:extent cx="4200525" cy="2952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prstClr val="white"/>
                        </a:solidFill>
                        <a:ln>
                          <a:noFill/>
                        </a:ln>
                      </wps:spPr>
                      <wps:txbx>
                        <w:txbxContent>
                          <w:p w14:paraId="1C2BFB7A" w14:textId="5EDF3C59" w:rsidR="00CF3884" w:rsidRPr="00623CBD" w:rsidRDefault="00172F2F" w:rsidP="00CF3884">
                            <w:pPr>
                              <w:pStyle w:val="Caption"/>
                              <w:rPr>
                                <w:ins w:id="34"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5"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6"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F333" id="Text Box 4" o:spid="_x0000_s1030" type="#_x0000_t202" style="position:absolute;margin-left:84.75pt;margin-top:510.75pt;width:330.7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" stroked="f">
                <v:textbox inset="0,0,0,0">
                  <w:txbxContent>
                    <w:p w14:paraId="1C2BFB7A" w14:textId="5EDF3C59" w:rsidR="00CF3884" w:rsidRPr="00623CBD" w:rsidRDefault="00172F2F" w:rsidP="00CF3884">
                      <w:pPr>
                        <w:pStyle w:val="Caption"/>
                        <w:rPr>
                          <w:ins w:id="37"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8"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9"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v:textbox>
                <w10:wrap type="topAndBottom"/>
              </v:shape>
            </w:pict>
          </mc:Fallback>
        </mc:AlternateContent>
      </w:r>
    </w:p>
    <w:p w14:paraId="3E9ADBA1" w14:textId="7A8CD240" w:rsidR="00E05141" w:rsidRDefault="00E05141"/>
    <w:p w14:paraId="52AD26EC" w14:textId="7F441051" w:rsidR="00E05141" w:rsidRDefault="00E05141"/>
    <w:p w14:paraId="3EEB31E4" w14:textId="5FE5CDD8" w:rsidR="00E05141" w:rsidRDefault="00E05141"/>
    <w:p w14:paraId="147F358D" w14:textId="77777777" w:rsidR="00E05141" w:rsidRPr="00F76C0C" w:rsidRDefault="00E05141" w:rsidP="00E05141">
      <w:pPr>
        <w:jc w:val="both"/>
      </w:pPr>
      <w:r>
        <w:lastRenderedPageBreak/>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d models (</w:t>
      </w:r>
      <w:r w:rsidRPr="00E873F2">
        <w:t xml:space="preserve"> Greenberg, 1979</w:t>
      </w:r>
      <w:r>
        <w:t xml:space="preserve">, </w:t>
      </w:r>
      <w:r w:rsidRPr="00E873F2">
        <w:t>Sankaranarayanan et al., 2003</w:t>
      </w:r>
      <w:r>
        <w:t>),</w:t>
      </w:r>
      <w:r w:rsidRPr="00E873F2">
        <w:t xml:space="preserve"> and unstructured </w:t>
      </w:r>
      <w:r>
        <w:t>ones</w:t>
      </w:r>
      <w:r w:rsidRPr="00E873F2">
        <w:t>,</w:t>
      </w:r>
      <w:r>
        <w:t xml:space="preserve"> (</w:t>
      </w:r>
      <w:r w:rsidRPr="00E873F2">
        <w:t>Dupont et al., 2003, 2</w:t>
      </w:r>
      <w:r>
        <w:t>005, Wu et al., 2011, 2014).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(Paquin et al., 2019) and the transition between well-mixed and stratified zones which are important from a biological perspective (</w:t>
      </w:r>
      <w:r w:rsidRPr="00FA7D42">
        <w:t>Pingree 1975</w:t>
      </w:r>
      <w:r>
        <w:t xml:space="preserve">; </w:t>
      </w:r>
      <w:r w:rsidRPr="00FA7D42">
        <w:t>Denman and Herman</w:t>
      </w:r>
      <w:r>
        <w:t>,</w:t>
      </w:r>
      <w:r w:rsidRPr="00FA7D42">
        <w:t>1978)</w:t>
      </w:r>
      <w:r>
        <w:t>. However, A few studies focused on the baroclinic condition of Bay, mostly lower parts of Bay and Gulf of Maine. Watson, 1936, showed that the counter-clockwise gyre at the mouth of Bay is mostly driven by density effects while the tidal rectification and density-driven circulation (Aretxabaleta et al., 2008) resulting from surface heating</w:t>
      </w:r>
      <w:r w:rsidRPr="00F77E87">
        <w:t xml:space="preserve"> </w:t>
      </w:r>
      <w:r>
        <w:t>(Garret et al., 1978) and freshwater inflow</w:t>
      </w:r>
      <w:r w:rsidRPr="00F77E87">
        <w:t xml:space="preserve"> </w:t>
      </w:r>
      <w:r>
        <w:t>(Brooks, 1994) could be the driving factor together. Also, tidal current and coastal processes may be affected by variations of temperature and salinity resulting from the surface and open boundary heat and freshwater fluxes (</w:t>
      </w:r>
      <w:r w:rsidRPr="00FA7D42">
        <w:t>Katavouta et al., 2016).</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(Greenberg et al., 2007)</w:t>
      </w:r>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r w:rsidRPr="00643997">
        <w:t>Garvine,1995;</w:t>
      </w:r>
      <w:r>
        <w:t xml:space="preserve"> </w:t>
      </w:r>
      <w:r w:rsidRPr="00643997">
        <w:t>Chant,2011)</w:t>
      </w:r>
      <w:r>
        <w:t xml:space="preserve"> by capturing a wider energy spectrum in the model and improving our understanding of oceanic sub-mesoscale dynamics (Soufflet et al., 2015), such as capturing the freshwater front from river discharge (Bricheno et al.,2013) or an accurate representation of sea surface temperature (Paquin et al., 2019).</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r>
        <w:t>(Greenberg et al., 2007; Bricheno et al., 2013).</w:t>
      </w:r>
    </w:p>
    <w:p w14:paraId="6F36291A" w14:textId="77777777" w:rsidR="00E05141" w:rsidRDefault="00E05141" w:rsidP="00E05141">
      <w:pPr>
        <w:jc w:val="both"/>
      </w:pPr>
      <w:r>
        <w:t xml:space="preserve">Knowledge of the baroclinic condition of the Bay can enhance acoustic hydrographic surveys by defining the areas of high sound speed variability for better time, cost and effort efficiency of the survey. Besides, by relying on the baroclinic condition of the domain, biological studies, for instance, habitat mapping, and retention of organisms such as </w:t>
      </w:r>
      <w:r w:rsidRPr="005723C9">
        <w:t xml:space="preserve">phytoplankton </w:t>
      </w:r>
      <w:r>
        <w:t>(</w:t>
      </w:r>
      <w:r w:rsidRPr="005723C9">
        <w:t>Gran and Braarud, 1935</w:t>
      </w:r>
      <w:r>
        <w:t>)</w:t>
      </w:r>
      <w:r w:rsidRPr="005723C9">
        <w:t xml:space="preserve">, zooplankton </w:t>
      </w:r>
      <w:r>
        <w:t>(</w:t>
      </w:r>
      <w:r w:rsidRPr="005723C9">
        <w:t>Fish and Johnson,1937</w:t>
      </w:r>
      <w:r>
        <w:t>)</w:t>
      </w:r>
      <w:r w:rsidRPr="005723C9">
        <w:t xml:space="preserve">, scallop larvae </w:t>
      </w:r>
      <w:r>
        <w:t>(</w:t>
      </w:r>
      <w:r w:rsidRPr="005723C9">
        <w:t>Dickie, 1955</w:t>
      </w:r>
      <w:r>
        <w:t>) which finally provide better insight for decision-makers to provide a sustainable plan for the marine environment.</w:t>
      </w:r>
      <w:r w:rsidRPr="000546B3">
        <w:t xml:space="preserve"> </w:t>
      </w:r>
    </w:p>
    <w:p w14:paraId="0BD3C435" w14:textId="77777777" w:rsidR="00E05141" w:rsidRDefault="00E05141" w:rsidP="00E05141">
      <w:pPr>
        <w:jc w:val="both"/>
      </w:pPr>
      <w:r>
        <w:t xml:space="preserve">In this model for the Bay of Fundy, we use a high-resolution mesh up to 10 meters to resolve the oceanographic condition of the Bay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p w14:paraId="5FF0847B" w14:textId="72C7D986" w:rsidR="00E05141" w:rsidDel="00CF1C8B" w:rsidRDefault="00E05141" w:rsidP="00E05141">
      <w:pPr>
        <w:jc w:val="both"/>
        <w:rPr>
          <w:del w:id="40" w:author="Ian Church" w:date="2020-04-27T15:40: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57EB760C" w:rsidR="00E05141" w:rsidRDefault="00E05141" w:rsidP="00E05141">
      <w:pPr>
        <w:autoSpaceDE w:val="0"/>
        <w:autoSpaceDN w:val="0"/>
        <w:adjustRightInd w:val="0"/>
        <w:spacing w:after="0" w:line="240" w:lineRule="auto"/>
        <w:jc w:val="both"/>
      </w:pPr>
      <w:r>
        <w:t xml:space="preserve">Two model configurations have been developed for this study. The first ranges in horizontal resolution from 20m to 6km and the second from 10m to 6km. The domain covers the whole Bay of Fundy including Chignecto Bay and Minas Basin and upper part of Saint John River up to Evandale, New Brunswick. The </w:t>
      </w:r>
      <w:r>
        <w:lastRenderedPageBreak/>
        <w:t>following subsections explain the model configuration, parameters, and open boundary forcing and initialization.</w:t>
      </w:r>
    </w:p>
    <w:p w14:paraId="7F1C9282" w14:textId="7F044782" w:rsidR="00E05141" w:rsidRPr="00860784" w:rsidDel="00FE5BEE" w:rsidRDefault="00E05141" w:rsidP="00E05141">
      <w:pPr>
        <w:autoSpaceDE w:val="0"/>
        <w:autoSpaceDN w:val="0"/>
        <w:adjustRightInd w:val="0"/>
        <w:spacing w:after="0" w:line="240" w:lineRule="auto"/>
        <w:jc w:val="both"/>
        <w:rPr>
          <w:del w:id="41" w:author="Ian Church" w:date="2020-04-27T16:37:00Z"/>
        </w:rPr>
      </w:pPr>
    </w:p>
    <w:p w14:paraId="062D7180" w14:textId="7B6CA5BE" w:rsidR="00E05141" w:rsidRPr="00FB6936" w:rsidDel="00FE5BEE" w:rsidRDefault="00E05141" w:rsidP="00E05141">
      <w:pPr>
        <w:jc w:val="both"/>
        <w:rPr>
          <w:del w:id="42"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163AE543" w:rsidR="00E05141" w:rsidRDefault="00E05141" w:rsidP="00E05141">
      <w:pPr>
        <w:jc w:val="both"/>
      </w:pPr>
      <w:r w:rsidRPr="00FB6936">
        <w:t>In this paper</w:t>
      </w:r>
      <w:r>
        <w:t>,</w:t>
      </w:r>
      <w:r w:rsidRPr="00FB6936">
        <w:t xml:space="preserve"> we use Finite-Volume Community Ocean Model, FVCOM, which is originally developed by Chen et al.,(2003) and upgraded by the joint effort of University of Massachusetts Dartmouth</w:t>
      </w:r>
      <w:r>
        <w:t xml:space="preserve"> </w:t>
      </w:r>
      <w:r w:rsidRPr="00FB6936">
        <w:t>(UMAS-D) and Woods Hole Oceanographic Institution</w:t>
      </w:r>
      <w:r>
        <w:t xml:space="preserve"> </w:t>
      </w:r>
      <w:r w:rsidRPr="00FB6936">
        <w:t>(WHOI)</w:t>
      </w:r>
      <w:r>
        <w:t xml:space="preserve"> </w:t>
      </w:r>
      <w:r w:rsidRPr="00FB6936">
        <w:t xml:space="preserve">(Chen et al., 2006). The model uses an unstructured grid, 3D primitive equations and is embedded </w:t>
      </w:r>
      <w:r>
        <w:t>with</w:t>
      </w:r>
      <w:r w:rsidRPr="00FB6936">
        <w:t xml:space="preserve"> different modules such as sediment</w:t>
      </w:r>
      <w:r>
        <w:t xml:space="preserve"> transport</w:t>
      </w:r>
      <w:r w:rsidRPr="00FB6936">
        <w:t>, Global Ocean Turbulence Model (GOTM) (Burchard 2002), 3d 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(Mellor and Yamada, 1982)</w:t>
      </w:r>
      <w:r w:rsidRPr="00505214">
        <w:t xml:space="preserve"> </w:t>
      </w:r>
      <w:r w:rsidRPr="00FB6936">
        <w:t>turbulent mixing</w:t>
      </w:r>
      <w:r>
        <w:t xml:space="preserve"> </w:t>
      </w:r>
      <w:r w:rsidRPr="00FB6936">
        <w:t xml:space="preserve">in the vertical and </w:t>
      </w:r>
      <w:r>
        <w:t xml:space="preserve">a  </w:t>
      </w:r>
      <w:r w:rsidRPr="00FB6936">
        <w:t>Smagorinsky turbulent closure scheme in the horizontal (Smagorinsky</w:t>
      </w:r>
      <w:r>
        <w:t>,</w:t>
      </w:r>
      <w:r w:rsidRPr="00FB6936">
        <w:t xml:space="preserve"> 1963) are used as governing equations in the model. In the horizontal, the governing equations are discretized in the flux form over the unstructured triangular mesh</w:t>
      </w:r>
      <w:r>
        <w:t xml:space="preserve"> </w:t>
      </w:r>
      <w:r w:rsidRPr="00FB6936">
        <w:t>(Chen et al., 2003) and generalized terrain-following coordinate in the vertical</w:t>
      </w:r>
      <w:r>
        <w:t xml:space="preserve"> </w:t>
      </w:r>
      <w:r w:rsidRPr="00FB6936">
        <w:t>(Pietrzak et al., 2002).</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r w:rsidR="008A6706">
        <w:t>rom</w:t>
      </w:r>
      <w:r w:rsidRPr="00FB6936">
        <w:t xml:space="preserve"> finite element methods and the accurate conservation of salt, heat, mass is provided by the flux computational method. </w:t>
      </w:r>
      <w:r>
        <w:t>The domain of the mesh configuration is shown in Fig. 3. Each mesh covers the same area, however, one of them consists of two high resolutions spots to evaluate the impact of high-resolution seabed bathymetry on the near seabed velocity, temperature and salinity fields.</w:t>
      </w:r>
    </w:p>
    <w:p w14:paraId="0E16C564" w14:textId="45CB2AFD" w:rsidR="00E05141" w:rsidRDefault="00E05141" w:rsidP="00E05141">
      <w:r>
        <w:rPr>
          <w:noProof/>
        </w:rPr>
        <mc:AlternateContent>
          <mc:Choice Requires="wps">
            <w:drawing>
              <wp:anchor distT="0" distB="0" distL="114300" distR="114300" simplePos="0" relativeHeight="251662336" behindDoc="0" locked="0" layoutInCell="1" allowOverlap="1" wp14:anchorId="4145FC5E" wp14:editId="2C0EFFB4">
                <wp:simplePos x="0" y="0"/>
                <wp:positionH relativeFrom="column">
                  <wp:posOffset>449580</wp:posOffset>
                </wp:positionH>
                <wp:positionV relativeFrom="paragraph">
                  <wp:posOffset>2910840</wp:posOffset>
                </wp:positionV>
                <wp:extent cx="520065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C5E" id="Text Box 12" o:spid="_x0000_s1031" type="#_x0000_t202" style="position:absolute;margin-left:35.4pt;margin-top:229.2pt;width:4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" stroked="f">
                <v:textbox style="mso-fit-shape-to-text:t" inset="0,0,0,0">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2EB4227" wp14:editId="56746226">
                <wp:simplePos x="0" y="0"/>
                <wp:positionH relativeFrom="column">
                  <wp:posOffset>449580</wp:posOffset>
                </wp:positionH>
                <wp:positionV relativeFrom="paragraph">
                  <wp:posOffset>311150</wp:posOffset>
                </wp:positionV>
                <wp:extent cx="5200650" cy="2542540"/>
                <wp:effectExtent l="0" t="0" r="0" b="0"/>
                <wp:wrapNone/>
                <wp:docPr id="11" name="Group 11"/>
                <wp:cNvGraphicFramePr/>
                <a:graphic xmlns:a="http://schemas.openxmlformats.org/drawingml/2006/main">
                  <a:graphicData uri="http://schemas.microsoft.com/office/word/2010/wordprocessingGroup">
                    <wpg:wgp>
                      <wpg:cNvGrpSpPr/>
                      <wpg:grpSpPr>
                        <a:xfrm>
                          <a:off x="0" y="0"/>
                          <a:ext cx="5200650" cy="2542540"/>
                          <a:chOff x="0" y="0"/>
                          <a:chExt cx="5200650" cy="25425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2542540"/>
                          </a:xfrm>
                          <a:prstGeom prst="rect">
                            <a:avLst/>
                          </a:prstGeom>
                          <a:noFill/>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429000" y="1181100"/>
                            <a:ext cx="1755775" cy="1286510"/>
                          </a:xfrm>
                          <a:prstGeom prst="rect">
                            <a:avLst/>
                          </a:prstGeom>
                          <a:noFill/>
                        </pic:spPr>
                      </pic:pic>
                      <wps:wsp>
                        <wps:cNvPr id="9" name="Straight Arrow Connector 9"/>
                        <wps:cNvCnPr/>
                        <wps:spPr>
                          <a:xfrm>
                            <a:off x="2057400" y="1257300"/>
                            <a:ext cx="13868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 name="Straight Arrow Connector 10"/>
                        <wps:cNvCnPr/>
                        <wps:spPr>
                          <a:xfrm>
                            <a:off x="1783080" y="1562100"/>
                            <a:ext cx="1668780" cy="388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60CEA253">
              <v:group id="Group 11" style="position:absolute;margin-left:35.4pt;margin-top:24.5pt;width:409.5pt;height:200.2pt;z-index:251660288" coordsize="52006,25425" o:spid="_x0000_s1026" w14:anchorId="31359F5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">
                <v:shape id="Picture 8" style="position:absolute;width:52006;height:254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">
                  <v:imagedata o:title="" r:id="rId19"/>
                </v:shape>
                <v:shape id="Picture 7" style="position:absolute;left:34290;top:11811;width:17557;height:128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">
                  <v:imagedata o:title="" r:id="rId20"/>
                </v:shape>
                <v:shapetype id="_x0000_t32" coordsize="21600,21600" o:oned="t" filled="f" o:spt="32" path="m,l21600,21600e">
                  <v:path fillok="f" arrowok="t" o:connecttype="none"/>
                  <o:lock v:ext="edit" shapetype="t"/>
                </v:shapetype>
                <v:shape id="Straight Arrow Connector 9" style="position:absolute;left:20574;top:12573;width:13868;height:2286;visibility:visible;mso-wrap-style:square" o:spid="_x0000_s1029"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">
                  <v:stroke joinstyle="miter" endarrow="block"/>
                </v:shape>
                <v:shape id="Straight Arrow Connector 10" style="position:absolute;left:17830;top:15621;width:16688;height:3886;visibility:visible;mso-wrap-style:square" o:spid="_x0000_s1030"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">
                  <v:stroke joinstyle="miter" endarrow="block"/>
                </v:shape>
              </v:group>
            </w:pict>
          </mc:Fallback>
        </mc:AlternateContent>
      </w:r>
    </w:p>
    <w:p w14:paraId="1E3D12B7" w14:textId="41AE7E92" w:rsidR="00E05141" w:rsidRDefault="00E05141" w:rsidP="00E05141"/>
    <w:p w14:paraId="5E3A72CA" w14:textId="0352A1BA" w:rsidR="00E05141" w:rsidRDefault="00E05141" w:rsidP="00E05141"/>
    <w:p w14:paraId="14131718" w14:textId="3B69A1E1" w:rsidR="00E05141" w:rsidRDefault="00E05141" w:rsidP="00E05141"/>
    <w:p w14:paraId="5E73FB05" w14:textId="2271D732" w:rsidR="00E05141" w:rsidRDefault="00E05141" w:rsidP="00E05141"/>
    <w:p w14:paraId="04594D9E" w14:textId="71035F91" w:rsidR="00E05141" w:rsidRDefault="00E05141" w:rsidP="00E05141"/>
    <w:p w14:paraId="29762E38" w14:textId="35D7ED97" w:rsidR="00E05141" w:rsidRDefault="00E05141" w:rsidP="00E05141"/>
    <w:p w14:paraId="37C28C21" w14:textId="3D869266" w:rsidR="00E05141" w:rsidRDefault="00E05141" w:rsidP="00E05141"/>
    <w:p w14:paraId="6EAB26AC" w14:textId="36F78999" w:rsidR="00E05141" w:rsidRDefault="00E05141" w:rsidP="00E05141"/>
    <w:p w14:paraId="516688D3" w14:textId="659BE31D" w:rsidR="00E05141" w:rsidRDefault="00E05141" w:rsidP="00E05141"/>
    <w:p w14:paraId="2864AEEC" w14:textId="39974FFA" w:rsidR="00E05141" w:rsidRDefault="00E05141" w:rsidP="00E05141"/>
    <w:p w14:paraId="7CE40528" w14:textId="52A6B97B" w:rsidR="00E05141" w:rsidRDefault="00E05141" w:rsidP="00E05141"/>
    <w:p w14:paraId="61267787" w14:textId="1BC459B3" w:rsidR="00E05141" w:rsidRDefault="00E05141" w:rsidP="00E05141"/>
    <w:p w14:paraId="368D6FE4" w14:textId="0AB61B17" w:rsidR="00E05141" w:rsidRPr="009F5EC7" w:rsidRDefault="00E05141" w:rsidP="00E05141">
      <w:pPr>
        <w:jc w:val="both"/>
      </w:pPr>
      <w:r w:rsidRPr="009F5EC7">
        <w:lastRenderedPageBreak/>
        <w:t xml:space="preserve">The coastline dataset is extracted from Global Self-consistent, Hierarchical, High-resolution Geography Database (GSHHG) (Wessel, P. and Smith, W.H.F., 1996)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Chignecto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 xml:space="preserve">Saint John River is covered by CHS bathymetry data and the rest is from University of New Brunswick Ocean Mapping Group </w:t>
      </w:r>
      <w:r w:rsidR="007B2973" w:rsidRPr="009F5EC7">
        <w:t>dataset</w:t>
      </w:r>
      <w:r w:rsidR="007B2973">
        <w:t xml:space="preserve"> (</w:t>
      </w:r>
      <w:r>
        <w:t>McNeill et al., 2018)</w:t>
      </w:r>
      <w:r w:rsidRPr="009F5EC7">
        <w:t>. For the two high</w:t>
      </w:r>
      <w:r>
        <w:t>-</w:t>
      </w:r>
      <w:r w:rsidRPr="009F5EC7">
        <w:t xml:space="preserve">resolution spots in the second mesh, the 10-m resolution bathymetry is provided by </w:t>
      </w:r>
      <w:r>
        <w:t xml:space="preserve">the </w:t>
      </w:r>
      <w:r w:rsidR="004D114A">
        <w:t>NSCC (Nova Scotia Community College)</w:t>
      </w:r>
      <w:r w:rsidRPr="009F5EC7">
        <w:t xml:space="preserve">. </w:t>
      </w:r>
    </w:p>
    <w:p w14:paraId="6B0A4F93" w14:textId="0E277FB8" w:rsidR="00E05141" w:rsidRDefault="00E05141" w:rsidP="00E05141">
      <w:pPr>
        <w:jc w:val="both"/>
      </w:pPr>
      <w:r>
        <w:t xml:space="preserve">The mesh is generated by the Surface Water Modeling System (SMS 12.1) which is commercial software for creating the unstructured grid with different modules (Map, Mesh, and Scatter) that are necessary for FVCOM (Chen et al., 2006).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w:t>
      </w:r>
      <w:r w:rsidR="007B2973">
        <w:t>66321,</w:t>
      </w:r>
      <w:r>
        <w:t xml:space="preserve"> respectively. The horizontal resolution ranges from 6km in the open boundary attached to the Gulf of Mine to 20 m in the Reversing Falls Saint John River and finally to 10 m in the two high-resolution spots. In the vertical coordinate, 40 uniform sigma layers have been applied.</w:t>
      </w:r>
    </w:p>
    <w:p w14:paraId="059B9AC4" w14:textId="77777777"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r w:rsidRPr="00A541F7">
        <w:t>(Chen et al., 2006).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4824D8AF" w:rsidR="00E05141" w:rsidRDefault="00E05141" w:rsidP="00E05141">
      <w:pPr>
        <w:jc w:val="both"/>
      </w:pPr>
      <w:r w:rsidRPr="00A541F7">
        <w:t xml:space="preserve">The model consists of two open boundaries, one in the upper part of Saint John River with </w:t>
      </w:r>
      <w:r>
        <w:t>3</w:t>
      </w:r>
      <w:r w:rsidRPr="00A541F7">
        <w:t xml:space="preserve"> nodes and the other one is adjacent to the Gulf of Maine with 23 nodes. </w:t>
      </w:r>
      <w:r w:rsidR="004D114A" w:rsidRPr="00A541F7">
        <w:t>The surface</w:t>
      </w:r>
      <w:r w:rsidRPr="00A541F7">
        <w:t xml:space="preserve"> temperature and river water level are from Environment and Climate Change Canada. The small open boundary is considered close to </w:t>
      </w:r>
      <w:r>
        <w:t xml:space="preserve">the </w:t>
      </w:r>
      <w:r w:rsidRPr="00A541F7">
        <w:t>Evandal</w:t>
      </w:r>
      <w:r>
        <w:t>e area</w:t>
      </w:r>
      <w:r w:rsidRPr="00A541F7">
        <w:t xml:space="preserve"> and the river water level is from the Oak station</w:t>
      </w:r>
      <w:ins w:id="43"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w:t>
      </w:r>
      <w:proofErr w:type="gramStart"/>
      <w:r w:rsidRPr="00A541F7">
        <w:t>pers.comm</w:t>
      </w:r>
      <w:proofErr w:type="gramEnd"/>
      <w:r w:rsidRPr="00A541F7">
        <w:t xml:space="preserve"> and Paquin et al, 2019).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WebTide</w:t>
      </w:r>
      <w:r>
        <w:t xml:space="preserve"> </w:t>
      </w:r>
      <w:r w:rsidRPr="002403ED">
        <w:t>Scotia - Fundy - Maine</w:t>
      </w:r>
      <w:r>
        <w:t xml:space="preserve"> model,</w:t>
      </w:r>
      <w:r w:rsidRPr="00A541F7">
        <w:t xml:space="preserve"> which is tuned for the Bay of Fundy (Dupont et al., 2005).To facilitate the tuning process of tides in the Bay, we just considered the five constituents which in total need 27 days of simulation data to perform the tidal analysis. 3-hourly time series of temperature and salinity for </w:t>
      </w:r>
      <w:r>
        <w:t xml:space="preserve">the </w:t>
      </w:r>
      <w:r w:rsidRPr="00A541F7">
        <w:t xml:space="preserve">open boundary </w:t>
      </w:r>
      <w:r>
        <w:t>is</w:t>
      </w:r>
      <w:r w:rsidRPr="00A541F7">
        <w:t xml:space="preserve"> extracted from Regional Ice-Ocean prediction System (RIOPS) 1/12</w:t>
      </w:r>
      <w:r w:rsidRPr="00A541F7">
        <w:rPr>
          <w:rFonts w:cstheme="minorHAnsi"/>
          <w:vertAlign w:val="superscript"/>
        </w:rPr>
        <w:t>°</w:t>
      </w:r>
      <w:r w:rsidRPr="00A541F7">
        <w:rPr>
          <w:vertAlign w:val="superscript"/>
        </w:rPr>
        <w:t xml:space="preserve"> </w:t>
      </w:r>
      <w:r w:rsidRPr="00A541F7">
        <w:t>resolution in addition to the initialization for temperature and salinity (Dupont et al., 2015). 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Also, a whole year run with ‘cold</w:t>
      </w:r>
      <w:r>
        <w:t>-</w:t>
      </w:r>
      <w:r w:rsidRPr="00A541F7">
        <w:t xml:space="preserve">start’ configuration </w:t>
      </w:r>
      <w:r>
        <w:t>w</w:t>
      </w:r>
      <w:r w:rsidRPr="00A541F7">
        <w:t>as conducted to evaluate the discharge of Saint John River at the spring freshet in the Bay of Fundy.</w:t>
      </w:r>
    </w:p>
    <w:p w14:paraId="36348040" w14:textId="77F0D92B" w:rsidR="00E05141" w:rsidDel="00CF1C8B" w:rsidRDefault="00E05141" w:rsidP="00E05141">
      <w:pPr>
        <w:jc w:val="both"/>
        <w:rPr>
          <w:del w:id="44" w:author="Ian Church" w:date="2020-04-27T15:40:00Z"/>
        </w:rPr>
      </w:pPr>
    </w:p>
    <w:p w14:paraId="19D2643A" w14:textId="6DC8519C" w:rsidR="00E05141" w:rsidDel="00CF1C8B" w:rsidRDefault="00E05141" w:rsidP="00E05141">
      <w:pPr>
        <w:jc w:val="both"/>
        <w:rPr>
          <w:del w:id="45" w:author="Ian Church" w:date="2020-04-27T15:40:00Z"/>
        </w:rPr>
      </w:pPr>
    </w:p>
    <w:p w14:paraId="6854AD01" w14:textId="77777777" w:rsidR="00E05141" w:rsidRPr="00A541F7" w:rsidRDefault="00E05141" w:rsidP="00E05141">
      <w:pPr>
        <w:jc w:val="both"/>
        <w:rPr>
          <w:b/>
          <w:bCs/>
        </w:rPr>
      </w:pPr>
      <w:r w:rsidRPr="00A541F7">
        <w:rPr>
          <w:b/>
          <w:bCs/>
        </w:rPr>
        <w:lastRenderedPageBreak/>
        <w:t>3 Evaluation of tide and water properties</w:t>
      </w:r>
    </w:p>
    <w:p w14:paraId="137DEB0A" w14:textId="77777777"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 and the effect of </w:t>
      </w:r>
      <w:r>
        <w:t xml:space="preserve">the </w:t>
      </w:r>
      <w:r w:rsidRPr="00A541F7">
        <w:t xml:space="preserve">high-resolution spots on the bottom currents.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676C886B"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white</w:t>
      </w:r>
      <w:r w:rsidRPr="00A541F7">
        <w:t xml:space="preserve"> the water </w:t>
      </w:r>
      <w:r>
        <w:t>level</w:t>
      </w:r>
      <w:r w:rsidRPr="00A541F7">
        <w:t xml:space="preserve"> in FVCOM is relative to the mean sea level</w:t>
      </w:r>
      <w:r>
        <w:t xml:space="preserve"> (MSL)</w:t>
      </w:r>
    </w:p>
    <w:p w14:paraId="5EBE6593" w14:textId="58D10B55" w:rsidR="00E05141" w:rsidRDefault="00E05141" w:rsidP="00E05141">
      <w:r>
        <w:rPr>
          <w:noProof/>
        </w:rPr>
        <mc:AlternateContent>
          <mc:Choice Requires="wpg">
            <w:drawing>
              <wp:anchor distT="0" distB="0" distL="114300" distR="114300" simplePos="0" relativeHeight="251666432" behindDoc="0" locked="0" layoutInCell="1" allowOverlap="1" wp14:anchorId="09C7629A" wp14:editId="3A3DFD71">
                <wp:simplePos x="0" y="0"/>
                <wp:positionH relativeFrom="margin">
                  <wp:align>right</wp:align>
                </wp:positionH>
                <wp:positionV relativeFrom="paragraph">
                  <wp:posOffset>237490</wp:posOffset>
                </wp:positionV>
                <wp:extent cx="5631180" cy="2981960"/>
                <wp:effectExtent l="0" t="0" r="7620" b="8890"/>
                <wp:wrapNone/>
                <wp:docPr id="16" name="Group 16"/>
                <wp:cNvGraphicFramePr/>
                <a:graphic xmlns:a="http://schemas.openxmlformats.org/drawingml/2006/main">
                  <a:graphicData uri="http://schemas.microsoft.com/office/word/2010/wordprocessingGroup">
                    <wpg:wgp>
                      <wpg:cNvGrpSpPr/>
                      <wpg:grpSpPr>
                        <a:xfrm>
                          <a:off x="0" y="0"/>
                          <a:ext cx="5631180" cy="2981960"/>
                          <a:chOff x="0" y="0"/>
                          <a:chExt cx="5631180" cy="298196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7629A" id="Group 16" o:spid="_x0000_s1032" style="position:absolute;margin-left:392.2pt;margin-top:18.7pt;width:443.4pt;height:234.8pt;z-index:251666432;mso-position-horizontal:right;mso-position-horizontal-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">
                <v:shape id="Picture 13" o:spid="_x0000_s1033"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2" o:title=""/>
                </v:shape>
                <v:shape id="Text Box 15" o:spid="_x0000_s1034"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172F2F" w:rsidRDefault="00172F2F">
                        <w:r>
                          <w:t>a</w:t>
                        </w:r>
                      </w:p>
                    </w:txbxContent>
                  </v:textbox>
                </v:shape>
                <w10:wrap anchorx="margin"/>
              </v:group>
            </w:pict>
          </mc:Fallback>
        </mc:AlternateContent>
      </w:r>
      <w:r>
        <w:rPr>
          <w:noProof/>
        </w:rPr>
        <mc:AlternateContent>
          <mc:Choice Requires="wps">
            <w:drawing>
              <wp:anchor distT="0" distB="0" distL="114300" distR="114300" simplePos="0" relativeHeight="251668480" behindDoc="0" locked="0" layoutInCell="1" allowOverlap="1" wp14:anchorId="7EA9368D" wp14:editId="1DDD1581">
                <wp:simplePos x="0" y="0"/>
                <wp:positionH relativeFrom="column">
                  <wp:posOffset>266700</wp:posOffset>
                </wp:positionH>
                <wp:positionV relativeFrom="paragraph">
                  <wp:posOffset>5015230</wp:posOffset>
                </wp:positionV>
                <wp:extent cx="56540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368D" id="Text Box 17" o:spid="_x0000_s1035" type="#_x0000_t202" style="position:absolute;margin-left:21pt;margin-top:394.9pt;width:44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xLQIAAGYEAAAOAAAAZHJzL2Uyb0RvYy54bWysVMFu2zAMvQ/YPwi6L066J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09n0dnxLIUmx2cdp&#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" stroked="f">
                <v:textbox style="mso-fit-shape-to-text:t" inset="0,0,0,0">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64384" behindDoc="0" locked="0" layoutInCell="1" allowOverlap="1" wp14:anchorId="7B08DB52" wp14:editId="458EAC69">
            <wp:simplePos x="0" y="0"/>
            <wp:positionH relativeFrom="margin">
              <wp:posOffset>266700</wp:posOffset>
            </wp:positionH>
            <wp:positionV relativeFrom="paragraph">
              <wp:posOffset>3281680</wp:posOffset>
            </wp:positionV>
            <wp:extent cx="5654040" cy="16764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1676400"/>
                    </a:xfrm>
                    <a:prstGeom prst="rect">
                      <a:avLst/>
                    </a:prstGeom>
                    <a:noFill/>
                  </pic:spPr>
                </pic:pic>
              </a:graphicData>
            </a:graphic>
            <wp14:sizeRelH relativeFrom="margin">
              <wp14:pctWidth>0</wp14:pctWidth>
            </wp14:sizeRelH>
          </wp:anchor>
        </w:drawing>
      </w:r>
    </w:p>
    <w:p w14:paraId="66ACB3E9" w14:textId="1D2103A5" w:rsidR="00E05141" w:rsidRDefault="00E05141" w:rsidP="00E05141"/>
    <w:p w14:paraId="1695A577" w14:textId="05F97584" w:rsidR="00E05141" w:rsidRDefault="00E05141" w:rsidP="00E05141"/>
    <w:p w14:paraId="4E1DEDAB" w14:textId="6D33931C" w:rsidR="00E05141" w:rsidRDefault="00E05141" w:rsidP="00E05141"/>
    <w:p w14:paraId="6E9F78C7" w14:textId="76E961CD" w:rsidR="00E05141" w:rsidRDefault="00E05141" w:rsidP="00E05141"/>
    <w:p w14:paraId="7259EAE2" w14:textId="7E94D237" w:rsidR="00E05141" w:rsidRDefault="00E05141" w:rsidP="00E05141"/>
    <w:p w14:paraId="2E517A66" w14:textId="06D15C9F" w:rsidR="00E05141" w:rsidRDefault="00E05141" w:rsidP="00E05141"/>
    <w:p w14:paraId="28DAF0C4" w14:textId="72536119" w:rsidR="00E05141" w:rsidRDefault="00E05141" w:rsidP="00E05141"/>
    <w:p w14:paraId="03C0EA61" w14:textId="1AEC4D1A" w:rsidR="00E05141" w:rsidRDefault="00E05141" w:rsidP="00E05141"/>
    <w:p w14:paraId="7656AB52" w14:textId="75F75090" w:rsidR="00E05141" w:rsidRDefault="00E05141" w:rsidP="00E05141"/>
    <w:p w14:paraId="1A7DE039" w14:textId="6A0FAFDD" w:rsidR="00E05141" w:rsidRDefault="00E05141" w:rsidP="00E05141"/>
    <w:p w14:paraId="2B72053E" w14:textId="3073A160" w:rsidR="00E05141" w:rsidRDefault="00E05141" w:rsidP="00E05141">
      <w:pPr>
        <w:jc w:val="both"/>
        <w:rPr>
          <w:b/>
          <w:bCs/>
        </w:rPr>
      </w:pPr>
      <w:r w:rsidRPr="00A541F7">
        <w:lastRenderedPageBreak/>
        <w:t>(Chen et al., 2006)</w:t>
      </w:r>
      <w:r>
        <w:t>; therefore,</w:t>
      </w:r>
      <w:r w:rsidRPr="00A541F7">
        <w:t xml:space="preserve"> the Canadian Continuous Vertical Datum Hydrographic</w:t>
      </w:r>
      <w:r w:rsidRPr="008B77AF">
        <w:t xml:space="preserve"> </w:t>
      </w:r>
      <w:r w:rsidRPr="00A541F7">
        <w:t>Vertical Separation</w:t>
      </w:r>
      <w:r>
        <w:t xml:space="preserve"> </w:t>
      </w:r>
      <w:r w:rsidRPr="00A541F7">
        <w:t xml:space="preserve">(HyVSEP) </w:t>
      </w:r>
      <w:r>
        <w:t>s</w:t>
      </w:r>
      <w:r w:rsidRPr="00A541F7">
        <w:t xml:space="preserve">olution (CANEAST2015v1CL) (Robin et al., 2016)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p>
    <w:p w14:paraId="503FF849" w14:textId="77777777" w:rsidR="00E05141" w:rsidRPr="00682253" w:rsidRDefault="00E05141" w:rsidP="00E05141">
      <w:pPr>
        <w:jc w:val="both"/>
      </w:pPr>
      <w:bookmarkStart w:id="46"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(Pawlowicz et al., 2010)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r w:rsidRPr="00682253">
        <w:t>(Dupont et al., 2005) and is defined as follow:</w:t>
      </w:r>
    </w:p>
    <w:bookmarkEnd w:id="46"/>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47"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47"/>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64465983" w14:textId="5A55BABE" w:rsidR="00D35BC3" w:rsidRDefault="00D35BC3" w:rsidP="00E05141">
      <w:pPr>
        <w:spacing w:after="0"/>
        <w:jc w:val="both"/>
        <w:rPr>
          <w:rFonts w:eastAsiaTheme="minorEastAsia"/>
        </w:rPr>
      </w:pPr>
      <w:r>
        <w:rPr>
          <w:rFonts w:eastAsiaTheme="minorEastAsia"/>
          <w:noProof/>
        </w:rPr>
        <w:drawing>
          <wp:anchor distT="0" distB="0" distL="114300" distR="114300" simplePos="0" relativeHeight="251672576" behindDoc="0" locked="0" layoutInCell="1" allowOverlap="1" wp14:anchorId="707382AB" wp14:editId="0D791AFA">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900B7B3" w14:textId="25E9E769" w:rsidR="00D35BC3" w:rsidRDefault="00D35BC3" w:rsidP="00E05141">
      <w:pPr>
        <w:spacing w:after="0"/>
        <w:jc w:val="both"/>
        <w:rPr>
          <w:rFonts w:eastAsiaTheme="minorEastAsia"/>
        </w:rPr>
      </w:pPr>
      <w:r>
        <w:rPr>
          <w:noProof/>
        </w:rPr>
        <mc:AlternateContent>
          <mc:Choice Requires="wps">
            <w:drawing>
              <wp:anchor distT="0" distB="0" distL="114300" distR="114300" simplePos="0" relativeHeight="251671552" behindDoc="0" locked="0" layoutInCell="1" allowOverlap="1" wp14:anchorId="080D08E6" wp14:editId="7A0CB2B2">
                <wp:simplePos x="0" y="0"/>
                <wp:positionH relativeFrom="margin">
                  <wp:align>center</wp:align>
                </wp:positionH>
                <wp:positionV relativeFrom="paragraph">
                  <wp:posOffset>208915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36" type="#_x0000_t202" style="position:absolute;left:0;text-align:left;margin-left:0;margin-top:16.45pt;width:411.4pt;height:36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" stroked="f">
                <v:textbox inset="0,0,0,0">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p>
    <w:p w14:paraId="76DAA439" w14:textId="23E2B06C" w:rsidR="00E05141" w:rsidRDefault="00D35BC3" w:rsidP="00E05141">
      <w:r>
        <w:rPr>
          <w:noProof/>
        </w:rPr>
        <mc:AlternateContent>
          <mc:Choice Requires="wps">
            <w:drawing>
              <wp:anchor distT="0" distB="0" distL="114300" distR="114300" simplePos="0" relativeHeight="251675648" behindDoc="0" locked="0" layoutInCell="1" allowOverlap="1" wp14:anchorId="422C4763" wp14:editId="54305A9D">
                <wp:simplePos x="0" y="0"/>
                <wp:positionH relativeFrom="margin">
                  <wp:align>center</wp:align>
                </wp:positionH>
                <wp:positionV relativeFrom="paragraph">
                  <wp:posOffset>2271395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37" type="#_x0000_t202" style="position:absolute;margin-left:0;margin-top:178.85pt;width:412.85pt;height:3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53MQ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" stroked="f">
                <v:textbox inset="0,0,0,0">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3B26FA72" w14:textId="1FFC0F46" w:rsidR="00E05141" w:rsidRDefault="00D35BC3" w:rsidP="00E05141">
      <w:r>
        <w:rPr>
          <w:noProof/>
        </w:rPr>
        <w:drawing>
          <wp:anchor distT="0" distB="0" distL="114300" distR="114300" simplePos="0" relativeHeight="251676672" behindDoc="0" locked="0" layoutInCell="1" allowOverlap="1" wp14:anchorId="01B33514" wp14:editId="5E110DED">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257A0254" w14:textId="4A74805A" w:rsidR="00E05141" w:rsidRDefault="00E05141" w:rsidP="00E05141"/>
    <w:p w14:paraId="726CCD04" w14:textId="530207DD" w:rsidR="00D35BC3" w:rsidRDefault="00D35BC3" w:rsidP="00E05141"/>
    <w:p w14:paraId="0FF49B67" w14:textId="35FA8A65" w:rsidR="00D35BC3" w:rsidRDefault="00D35BC3" w:rsidP="00E05141"/>
    <w:p w14:paraId="679C2592" w14:textId="5D2AF24B" w:rsidR="00D35BC3" w:rsidRDefault="00D35BC3" w:rsidP="00E05141">
      <w:r>
        <w:rPr>
          <w:noProof/>
        </w:rPr>
        <w:lastRenderedPageBreak/>
        <mc:AlternateContent>
          <mc:Choice Requires="wps">
            <w:drawing>
              <wp:anchor distT="0" distB="0" distL="114300" distR="114300" simplePos="0" relativeHeight="251679744" behindDoc="0" locked="0" layoutInCell="1" allowOverlap="1" wp14:anchorId="5A1F0430" wp14:editId="4F503595">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38" type="#_x0000_t202" style="position:absolute;margin-left:0;margin-top:1.2pt;width:412.85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PXMQIAAGk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5GWAeoLogeg9d/wTHtwrvu2chPjGPDYOAcQjiIy5SQ1NS6C1KavA//uZP&#10;+agjRilpsAFLGr6fmBeU6K8WFU7dOhh+MA6DYU9mA4h0guPleDbxgI96MKUH84yzsU63YIhZjneV&#10;NA7mJnZjgLPFxXqdk7AnHYv3dud4Kj3wum+fmXe9KhH1fIChNdnilThdbsfy+hRBqqxc4rVjsacb&#10;+zlr389eGphf9znr5Q+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cuIz1zECAABpBAAADgAAAAAAAAAAAAAAAAAuAgAA&#10;ZHJzL2Uyb0RvYy54bWxQSwECLQAUAAYACAAAACEA2hqef9wAAAAFAQAADwAAAAAAAAAAAAAAAACL&#10;BAAAZHJzL2Rvd25yZXYueG1sUEsFBgAAAAAEAAQA8wAAAJQFAAAAAA==&#10;" stroked="f">
                <v:textbox inset="0,0,0,0">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3B931402" wp14:editId="532471F7">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02F8EAE3" w14:textId="77777777" w:rsidR="00D35BC3" w:rsidRDefault="00D35BC3" w:rsidP="00D35BC3">
      <w:pPr>
        <w:spacing w:after="0"/>
        <w:jc w:val="both"/>
        <w:rPr>
          <w:rFonts w:eastAsiaTheme="minorEastAsia"/>
          <w:rtl/>
        </w:rPr>
      </w:pPr>
      <w:r>
        <w:rPr>
          <w:rFonts w:eastAsiaTheme="minorEastAsia"/>
        </w:rPr>
        <w:t>The r.m.s value for the M2 constituent in all four stations (</w:t>
      </w:r>
      <w:r w:rsidRPr="00D63AF2">
        <w:rPr>
          <w:rFonts w:eastAsiaTheme="minorEastAsia"/>
        </w:rPr>
        <w:t>Fig. 1a</w:t>
      </w:r>
      <w:r>
        <w:rPr>
          <w:rFonts w:eastAsiaTheme="minorEastAsia"/>
        </w:rPr>
        <w:t>) with different bottom coefficient are presented in the Table 1, Table 2 and Table 3. The predicted tide by the model for Five Island and Saint John Harbour have the highest and smallest error, respectively and the minimum mean and r.m.s error results from using a bottom roughness coefficient equal to 0.007.</w:t>
      </w:r>
    </w:p>
    <w:p w14:paraId="2257ACFB" w14:textId="5E8EFEDD" w:rsidR="00D35BC3" w:rsidRDefault="00D35BC3" w:rsidP="00D35BC3">
      <w:pPr>
        <w:spacing w:after="0"/>
        <w:jc w:val="both"/>
        <w:rPr>
          <w:ins w:id="48" w:author="ara952 reza" w:date="2020-04-02T11:30:00Z"/>
        </w:rPr>
      </w:pPr>
      <w:r>
        <w:rPr>
          <w:rFonts w:eastAsiaTheme="minorEastAsia"/>
        </w:rPr>
        <w:t xml:space="preserve">The validation for all five constituents against the CHS constituents is shown in Fig. </w:t>
      </w:r>
      <w:r w:rsidR="00E9501B">
        <w:rPr>
          <w:rFonts w:eastAsiaTheme="minorEastAsia"/>
        </w:rPr>
        <w:t>5</w:t>
      </w:r>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r w:rsidR="00B83777">
        <w:t>larger than</w:t>
      </w:r>
      <w:r>
        <w:t xml:space="preserve"> the </w:t>
      </w:r>
      <w:r w:rsidRPr="006242F5">
        <w:t>CHS</w:t>
      </w:r>
      <w:r>
        <w:t xml:space="preserve"> ones with small</w:t>
      </w:r>
      <w:r w:rsidR="004D114A">
        <w:t>er</w:t>
      </w:r>
      <w:r>
        <w:t xml:space="preserve"> model predicted amplitude for M</w:t>
      </w:r>
      <w:r>
        <w:rPr>
          <w:vertAlign w:val="subscript"/>
        </w:rPr>
        <w:t>2</w:t>
      </w:r>
      <w:r w:rsidR="00B83777">
        <w:t xml:space="preserve"> and</w:t>
      </w:r>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r w:rsidR="009D73A6">
        <w:t>lags</w:t>
      </w:r>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WebTide model, is provided in Fig.</w:t>
      </w:r>
      <w:r w:rsidR="00914D41">
        <w:t>6</w:t>
      </w:r>
      <w:r>
        <w:t>. The phase pattern is following the WebTide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(Paquin et al., 2019)</w:t>
      </w:r>
      <w:r w:rsidRPr="00682253">
        <w:t xml:space="preserve">. </w:t>
      </w:r>
      <w:r>
        <w:t xml:space="preserve">By decreasing the bottom coefficient to 0.005, the water body feels less friction from the seabed and the model phase </w:t>
      </w:r>
      <w:r w:rsidR="004D114A">
        <w:t>surpasses</w:t>
      </w:r>
      <w:r>
        <w:t xml:space="preserve"> the Webtide phase (Fig. </w:t>
      </w:r>
      <w:r w:rsidR="007F1186">
        <w:t>6b</w:t>
      </w:r>
      <w:r>
        <w:t xml:space="preserve">), while when we increase the coefficient to 0.015, it feels more friction and the phase lags behind the WebTide phase (Fig. </w:t>
      </w:r>
      <w:r w:rsidR="007F1186">
        <w:t>6d</w:t>
      </w:r>
      <w:r>
        <w:t xml:space="preserve">). With the coefficient equal to 0.007, we have the best fit for our model phase (Fig. </w:t>
      </w:r>
      <w:r w:rsidR="007F1186">
        <w:t>6c</w:t>
      </w:r>
      <w:r>
        <w:t xml:space="preserve">). The finer mesh resolution can potentially improve model skill and the comparison with a coarse resolution (RIOPS) is shown in </w:t>
      </w:r>
      <w:r w:rsidR="00BB3457">
        <w:t xml:space="preserve">table 4 </w:t>
      </w:r>
      <w:r>
        <w:t>for the three main constituents in the Saint John Harbour; M2, N2, and S2 with an amplitude of 3.01, 0.60, and 0.49 m, respectively. The M2 amplitude improves as the resolution increase from RIOPS to FVCOM with a 10% error (33cm) to 1.9% error (6cm), respectively. The tidal constituents for RIOPS is from Paquin et al. (2019).</w:t>
      </w:r>
    </w:p>
    <w:p w14:paraId="21205626" w14:textId="77777777" w:rsidR="009D73A6" w:rsidRDefault="009D73A6" w:rsidP="00D35BC3">
      <w:pPr>
        <w:spacing w:after="0"/>
        <w:jc w:val="both"/>
        <w:rPr>
          <w:color w:val="FF0000"/>
        </w:rPr>
      </w:pPr>
    </w:p>
    <w:p w14:paraId="539E0D86" w14:textId="77777777" w:rsidR="00D35BC3" w:rsidRDefault="00D35BC3" w:rsidP="00E05141"/>
    <w:p w14:paraId="369CE97C" w14:textId="3CB6032D" w:rsidR="00E05141" w:rsidRDefault="00E05141" w:rsidP="00E05141"/>
    <w:p w14:paraId="2DA4B9FA" w14:textId="237F837D" w:rsidR="00E05141" w:rsidRDefault="00E05141" w:rsidP="00E05141"/>
    <w:p w14:paraId="6DE419D0" w14:textId="22AAA7EA" w:rsidR="00E05141" w:rsidRDefault="00ED7C1D" w:rsidP="00E05141">
      <w:r>
        <w:rPr>
          <w:noProof/>
        </w:rPr>
        <w:lastRenderedPageBreak/>
        <mc:AlternateContent>
          <mc:Choice Requires="wpg">
            <w:drawing>
              <wp:anchor distT="0" distB="0" distL="114300" distR="114300" simplePos="0" relativeHeight="251697152" behindDoc="0" locked="0" layoutInCell="1" allowOverlap="1" wp14:anchorId="07F892EE" wp14:editId="3834EC98">
                <wp:simplePos x="0" y="0"/>
                <wp:positionH relativeFrom="column">
                  <wp:posOffset>3276600</wp:posOffset>
                </wp:positionH>
                <wp:positionV relativeFrom="paragraph">
                  <wp:posOffset>28574</wp:posOffset>
                </wp:positionV>
                <wp:extent cx="2362200" cy="2162175"/>
                <wp:effectExtent l="19050" t="19050" r="0" b="9525"/>
                <wp:wrapNone/>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172F2F" w:rsidRDefault="00172F2F"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172F2F" w:rsidRPr="000E2D6B" w:rsidRDefault="00172F2F"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39" style="position:absolute;margin-left:258pt;margin-top:2.25pt;width:186pt;height:170.25pt;z-index:251697152;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&#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">
                <v:shape id="Picture 28" o:spid="_x0000_s104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28" o:title=""/>
                  <v:path arrowok="t"/>
                </v:shape>
                <v:shape id="Text Box 35" o:spid="_x0000_s104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172F2F" w:rsidRDefault="00172F2F" w:rsidP="000E2D6B">
                        <w:r>
                          <w:t>b</w:t>
                        </w:r>
                      </w:p>
                    </w:txbxContent>
                  </v:textbox>
                </v:shape>
                <v:shape id="Text Box 36" o:spid="_x0000_s104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172F2F" w:rsidRPr="000E2D6B" w:rsidRDefault="00172F2F" w:rsidP="000E2D6B">
                        <w:pPr>
                          <w:rPr>
                            <w:vertAlign w:val="subscript"/>
                          </w:rPr>
                        </w:pPr>
                        <w:r>
                          <w:t>N</w:t>
                        </w:r>
                        <w:r>
                          <w:rPr>
                            <w:vertAlign w:val="subscript"/>
                          </w:rPr>
                          <w:t>2</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77FB9C24" wp14:editId="61655138">
                <wp:simplePos x="0" y="0"/>
                <wp:positionH relativeFrom="column">
                  <wp:posOffset>266700</wp:posOffset>
                </wp:positionH>
                <wp:positionV relativeFrom="paragraph">
                  <wp:posOffset>0</wp:posOffset>
                </wp:positionV>
                <wp:extent cx="2186940" cy="2139950"/>
                <wp:effectExtent l="19050" t="19050" r="3810" b="12700"/>
                <wp:wrapNone/>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172F2F" w:rsidRPr="000E2D6B" w:rsidRDefault="00172F2F"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43" style="position:absolute;margin-left:21pt;margin-top:0;width:172.2pt;height:168.5pt;z-index:251692032"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">
                <v:shape id="Picture 30" o:spid="_x0000_s1044"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45"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172F2F" w:rsidRDefault="00172F2F">
                        <w:r>
                          <w:t>a</w:t>
                        </w:r>
                      </w:p>
                    </w:txbxContent>
                  </v:textbox>
                </v:shape>
                <v:shape id="Text Box 34" o:spid="_x0000_s1046"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172F2F" w:rsidRPr="000E2D6B" w:rsidRDefault="00172F2F" w:rsidP="000E2D6B">
                        <w:pPr>
                          <w:rPr>
                            <w:vertAlign w:val="subscript"/>
                          </w:rPr>
                        </w:pPr>
                        <w:r>
                          <w:t>M</w:t>
                        </w:r>
                        <w:r>
                          <w:rPr>
                            <w:vertAlign w:val="subscript"/>
                          </w:rPr>
                          <w:t>2</w:t>
                        </w:r>
                      </w:p>
                    </w:txbxContent>
                  </v:textbox>
                </v:shape>
              </v:group>
            </w:pict>
          </mc:Fallback>
        </mc:AlternateContent>
      </w:r>
    </w:p>
    <w:p w14:paraId="7CD68B18" w14:textId="77777777" w:rsidR="00ED7C1D" w:rsidRDefault="00ED7C1D" w:rsidP="000E2D6B">
      <w:pPr>
        <w:rPr>
          <w:noProof/>
        </w:rPr>
      </w:pPr>
    </w:p>
    <w:p w14:paraId="65AD2DD6" w14:textId="77777777" w:rsidR="00ED7C1D" w:rsidRDefault="00ED7C1D" w:rsidP="000E2D6B">
      <w:pPr>
        <w:rPr>
          <w:noProof/>
          <w:color w:val="FF0000"/>
        </w:rPr>
      </w:pPr>
    </w:p>
    <w:p w14:paraId="6EDB3A2C" w14:textId="66E301FB" w:rsidR="00E05141" w:rsidRDefault="00ED7C1D" w:rsidP="000E2D6B">
      <w:r>
        <w:rPr>
          <w:noProof/>
        </w:rPr>
        <mc:AlternateContent>
          <mc:Choice Requires="wpg">
            <w:drawing>
              <wp:anchor distT="0" distB="0" distL="114300" distR="114300" simplePos="0" relativeHeight="251712512" behindDoc="0" locked="0" layoutInCell="1" allowOverlap="1" wp14:anchorId="525AD48B" wp14:editId="06E9AE8F">
                <wp:simplePos x="0" y="0"/>
                <wp:positionH relativeFrom="column">
                  <wp:posOffset>1584960</wp:posOffset>
                </wp:positionH>
                <wp:positionV relativeFrom="paragraph">
                  <wp:posOffset>4355465</wp:posOffset>
                </wp:positionV>
                <wp:extent cx="2758440" cy="1661160"/>
                <wp:effectExtent l="0" t="19050" r="22860" b="15240"/>
                <wp:wrapNone/>
                <wp:docPr id="49" name="Group 49"/>
                <wp:cNvGraphicFramePr/>
                <a:graphic xmlns:a="http://schemas.openxmlformats.org/drawingml/2006/main">
                  <a:graphicData uri="http://schemas.microsoft.com/office/word/2010/wordprocessingGroup">
                    <wpg:wgp>
                      <wpg:cNvGrpSpPr/>
                      <wpg:grpSpPr>
                        <a:xfrm>
                          <a:off x="0" y="0"/>
                          <a:ext cx="2758440" cy="1661160"/>
                          <a:chOff x="0" y="0"/>
                          <a:chExt cx="2758440" cy="1661160"/>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5240" y="0"/>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0" y="1394460"/>
                            <a:ext cx="266700" cy="266700"/>
                          </a:xfrm>
                          <a:prstGeom prst="rect">
                            <a:avLst/>
                          </a:prstGeom>
                          <a:noFill/>
                          <a:ln w="6350">
                            <a:noFill/>
                          </a:ln>
                        </wps:spPr>
                        <wps:txbx>
                          <w:txbxContent>
                            <w:p w14:paraId="2DE7066E" w14:textId="3CC17A3D" w:rsidR="00172F2F" w:rsidRDefault="00172F2F" w:rsidP="000E2D6B">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423160" y="1333500"/>
                            <a:ext cx="335280" cy="292735"/>
                          </a:xfrm>
                          <a:prstGeom prst="rect">
                            <a:avLst/>
                          </a:prstGeom>
                          <a:noFill/>
                          <a:ln w="6350">
                            <a:noFill/>
                          </a:ln>
                        </wps:spPr>
                        <wps:txbx>
                          <w:txbxContent>
                            <w:p w14:paraId="320728BE" w14:textId="32763D03" w:rsidR="00172F2F" w:rsidRPr="000E2D6B" w:rsidRDefault="00172F2F" w:rsidP="000E2D6B">
                              <w:pPr>
                                <w:rPr>
                                  <w:vertAlign w:val="subscript"/>
                                </w:rPr>
                              </w:pPr>
                              <w:r w:rsidRPr="009D73A6">
                                <w:rPr>
                                  <w:b/>
                                  <w:bCs/>
                                  <w:rPrChange w:id="49"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AD48B" id="Group 49" o:spid="_x0000_s1047" style="position:absolute;margin-left:124.8pt;margin-top:342.95pt;width:217.2pt;height:130.8pt;z-index:251712512" coordsize="27584,1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AzAACSkgACAAAAAzAz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zOjI2IDE5OjU5OjE1ADIwMjA6MDM6MjYgMTk6NTk6MTUAAABBAFIA&#10;QQ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wLTAzLTI2VDE5OjU5OjE1&#10;LjAz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BUk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qAJ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">
                <v:shape id="Picture 163" o:spid="_x0000_s1048" type="#_x0000_t75" style="position:absolute;left:152;width:2740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49" type="#_x0000_t202" style="position:absolute;top:13944;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E7066E" w14:textId="3CC17A3D" w:rsidR="00172F2F" w:rsidRDefault="00172F2F" w:rsidP="000E2D6B">
                        <w:r>
                          <w:t>e</w:t>
                        </w:r>
                      </w:p>
                    </w:txbxContent>
                  </v:textbox>
                </v:shape>
                <v:shape id="Text Box 43" o:spid="_x0000_s1050" type="#_x0000_t202" style="position:absolute;left:24231;top:13335;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20728BE" w14:textId="32763D03" w:rsidR="00172F2F" w:rsidRPr="000E2D6B" w:rsidRDefault="00172F2F" w:rsidP="000E2D6B">
                        <w:pPr>
                          <w:rPr>
                            <w:vertAlign w:val="subscript"/>
                          </w:rPr>
                        </w:pPr>
                        <w:r w:rsidRPr="009D73A6">
                          <w:rPr>
                            <w:b/>
                            <w:bCs/>
                            <w:rPrChange w:id="50" w:author="ara952 reza" w:date="2020-04-02T11:32:00Z">
                              <w:rPr/>
                            </w:rPrChange>
                          </w:rPr>
                          <w:t>O</w:t>
                        </w:r>
                        <w:r>
                          <w:rPr>
                            <w:vertAlign w:val="subscript"/>
                          </w:rPr>
                          <w:t>1</w:t>
                        </w:r>
                      </w:p>
                    </w:txbxContent>
                  </v:textbox>
                </v:shape>
              </v:group>
            </w:pict>
          </mc:Fallback>
        </mc:AlternateContent>
      </w:r>
      <w:r>
        <w:rPr>
          <w:noProof/>
        </w:rPr>
        <mc:AlternateContent>
          <mc:Choice Requires="wps">
            <w:drawing>
              <wp:anchor distT="0" distB="0" distL="114300" distR="114300" simplePos="0" relativeHeight="251714560" behindDoc="0" locked="0" layoutInCell="1" allowOverlap="1" wp14:anchorId="7701EFB9" wp14:editId="4DDA55ED">
                <wp:simplePos x="0" y="0"/>
                <wp:positionH relativeFrom="column">
                  <wp:posOffset>312420</wp:posOffset>
                </wp:positionH>
                <wp:positionV relativeFrom="paragraph">
                  <wp:posOffset>6119495</wp:posOffset>
                </wp:positionV>
                <wp:extent cx="5425440" cy="59436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425440" cy="594360"/>
                        </a:xfrm>
                        <a:prstGeom prst="rect">
                          <a:avLst/>
                        </a:prstGeom>
                        <a:solidFill>
                          <a:prstClr val="white"/>
                        </a:solidFill>
                        <a:ln>
                          <a:noFill/>
                        </a:ln>
                      </wps:spPr>
                      <wps:txbx>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B9" id="Text Box 44" o:spid="_x0000_s1051" type="#_x0000_t202" style="position:absolute;margin-left:24.6pt;margin-top:481.85pt;width:427.2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vTNAIAAGoEAAAOAAAAZHJzL2Uyb0RvYy54bWysVFFv2yAQfp+0/4B4X5xkSbV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" stroked="f">
                <v:textbox inset="0,0,0,0">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78D7AC21" wp14:editId="4C1F44DB">
                <wp:simplePos x="0" y="0"/>
                <wp:positionH relativeFrom="column">
                  <wp:posOffset>198120</wp:posOffset>
                </wp:positionH>
                <wp:positionV relativeFrom="paragraph">
                  <wp:posOffset>1878965</wp:posOffset>
                </wp:positionV>
                <wp:extent cx="2270760" cy="1859280"/>
                <wp:effectExtent l="0" t="19050" r="0" b="26670"/>
                <wp:wrapNone/>
                <wp:docPr id="47" name="Group 47"/>
                <wp:cNvGraphicFramePr/>
                <a:graphic xmlns:a="http://schemas.openxmlformats.org/drawingml/2006/main">
                  <a:graphicData uri="http://schemas.microsoft.com/office/word/2010/wordprocessingGroup">
                    <wpg:wgp>
                      <wpg:cNvGrpSpPr/>
                      <wpg:grpSpPr>
                        <a:xfrm>
                          <a:off x="0" y="0"/>
                          <a:ext cx="2270760" cy="1859280"/>
                          <a:chOff x="0" y="0"/>
                          <a:chExt cx="2270760"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2860" y="0"/>
                            <a:ext cx="2231390" cy="1859280"/>
                          </a:xfrm>
                          <a:prstGeom prst="rect">
                            <a:avLst/>
                          </a:prstGeom>
                          <a:noFill/>
                          <a:ln>
                            <a:solidFill>
                              <a:schemeClr val="tx1"/>
                            </a:solidFill>
                          </a:ln>
                        </pic:spPr>
                      </pic:pic>
                      <wps:wsp>
                        <wps:cNvPr id="37" name="Text Box 37"/>
                        <wps:cNvSpPr txBox="1"/>
                        <wps:spPr>
                          <a:xfrm>
                            <a:off x="0" y="1562100"/>
                            <a:ext cx="266700" cy="266700"/>
                          </a:xfrm>
                          <a:prstGeom prst="rect">
                            <a:avLst/>
                          </a:prstGeom>
                          <a:noFill/>
                          <a:ln w="6350">
                            <a:noFill/>
                          </a:ln>
                        </wps:spPr>
                        <wps:txbx>
                          <w:txbxContent>
                            <w:p w14:paraId="7B80A311" w14:textId="4E3119B7" w:rsidR="00172F2F" w:rsidRDefault="00172F2F" w:rsidP="000E2D6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958340" y="1592580"/>
                            <a:ext cx="312420" cy="266700"/>
                          </a:xfrm>
                          <a:prstGeom prst="rect">
                            <a:avLst/>
                          </a:prstGeom>
                          <a:noFill/>
                          <a:ln w="6350">
                            <a:noFill/>
                          </a:ln>
                        </wps:spPr>
                        <wps:txbx>
                          <w:txbxContent>
                            <w:p w14:paraId="2E2B32D6" w14:textId="4742DB77" w:rsidR="00172F2F" w:rsidRPr="000E2D6B" w:rsidRDefault="00172F2F" w:rsidP="000E2D6B">
                              <w:pPr>
                                <w:rPr>
                                  <w:vertAlign w:val="subscript"/>
                                </w:rPr>
                              </w:pPr>
                              <w:r w:rsidRPr="009D73A6">
                                <w:rPr>
                                  <w:b/>
                                  <w:bCs/>
                                  <w:rPrChange w:id="51"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D7AC21" id="Group 47" o:spid="_x0000_s1052" style="position:absolute;margin-left:15.6pt;margin-top:147.95pt;width:178.8pt;height:146.4pt;z-index:251702272" coordsize="2270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">
                <v:shape id="Picture 31" o:spid="_x0000_s1053" type="#_x0000_t75" style="position:absolute;left:22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54" type="#_x0000_t202" style="position:absolute;top:1562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B80A311" w14:textId="4E3119B7" w:rsidR="00172F2F" w:rsidRDefault="00172F2F" w:rsidP="000E2D6B">
                        <w:r>
                          <w:t>c</w:t>
                        </w:r>
                      </w:p>
                    </w:txbxContent>
                  </v:textbox>
                </v:shape>
                <v:shape id="Text Box 38" o:spid="_x0000_s1055" type="#_x0000_t202" style="position:absolute;left:19583;top:15925;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E2B32D6" w14:textId="4742DB77" w:rsidR="00172F2F" w:rsidRPr="000E2D6B" w:rsidRDefault="00172F2F" w:rsidP="000E2D6B">
                        <w:pPr>
                          <w:rPr>
                            <w:vertAlign w:val="subscript"/>
                          </w:rPr>
                        </w:pPr>
                        <w:r w:rsidRPr="009D73A6">
                          <w:rPr>
                            <w:b/>
                            <w:bCs/>
                            <w:rPrChange w:id="52" w:author="ara952 reza" w:date="2020-04-02T11:32:00Z">
                              <w:rPr/>
                            </w:rPrChange>
                          </w:rPr>
                          <w:t>S</w:t>
                        </w:r>
                        <w:r>
                          <w:rPr>
                            <w:vertAlign w:val="subscript"/>
                          </w:rPr>
                          <w:t>2</w:t>
                        </w:r>
                      </w:p>
                    </w:txbxContent>
                  </v:textbox>
                </v:shape>
              </v:group>
            </w:pict>
          </mc:Fallback>
        </mc:AlternateContent>
      </w:r>
    </w:p>
    <w:p w14:paraId="1066A12A" w14:textId="18E76A93" w:rsidR="00ED7C1D" w:rsidRDefault="00ED7C1D" w:rsidP="000E2D6B"/>
    <w:p w14:paraId="00F04A4B" w14:textId="1D5EDE43" w:rsidR="00ED7C1D" w:rsidRDefault="00ED7C1D" w:rsidP="000E2D6B"/>
    <w:p w14:paraId="5B8180F6" w14:textId="123D53CB" w:rsidR="00ED7C1D" w:rsidRDefault="00ED7C1D" w:rsidP="000E2D6B"/>
    <w:p w14:paraId="55C45CA0" w14:textId="692243B5" w:rsidR="00ED7C1D" w:rsidRDefault="00ED7C1D" w:rsidP="000E2D6B"/>
    <w:p w14:paraId="628C71EF" w14:textId="40FBCF57" w:rsidR="00ED7C1D" w:rsidRDefault="00ED7C1D" w:rsidP="000E2D6B"/>
    <w:p w14:paraId="174E1D91" w14:textId="2DCFFB23" w:rsidR="00ED7C1D" w:rsidRDefault="0035344E" w:rsidP="000E2D6B">
      <w:r>
        <w:rPr>
          <w:noProof/>
          <w:color w:val="FF0000"/>
        </w:rPr>
        <mc:AlternateContent>
          <mc:Choice Requires="wpg">
            <w:drawing>
              <wp:anchor distT="0" distB="0" distL="114300" distR="114300" simplePos="0" relativeHeight="251707392" behindDoc="0" locked="0" layoutInCell="1" allowOverlap="1" wp14:anchorId="47C31F4E" wp14:editId="371CBEA3">
                <wp:simplePos x="0" y="0"/>
                <wp:positionH relativeFrom="column">
                  <wp:posOffset>3034494</wp:posOffset>
                </wp:positionH>
                <wp:positionV relativeFrom="paragraph">
                  <wp:posOffset>137523</wp:posOffset>
                </wp:positionV>
                <wp:extent cx="2771775" cy="1878330"/>
                <wp:effectExtent l="19050" t="19050" r="28575" b="26670"/>
                <wp:wrapNone/>
                <wp:docPr id="48" name="Group 48"/>
                <wp:cNvGraphicFramePr/>
                <a:graphic xmlns:a="http://schemas.openxmlformats.org/drawingml/2006/main">
                  <a:graphicData uri="http://schemas.microsoft.com/office/word/2010/wordprocessingGroup">
                    <wpg:wgp>
                      <wpg:cNvGrpSpPr/>
                      <wpg:grpSpPr>
                        <a:xfrm>
                          <a:off x="0" y="0"/>
                          <a:ext cx="2771775" cy="1878330"/>
                          <a:chOff x="0" y="0"/>
                          <a:chExt cx="2689860" cy="1556385"/>
                        </a:xfrm>
                      </wpg:grpSpPr>
                      <pic:pic xmlns:pic="http://schemas.openxmlformats.org/drawingml/2006/picture">
                        <pic:nvPicPr>
                          <pic:cNvPr id="32" name="Picture 32"/>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39" name="Text Box 39"/>
                        <wps:cNvSpPr txBox="1"/>
                        <wps:spPr>
                          <a:xfrm>
                            <a:off x="15240" y="1257300"/>
                            <a:ext cx="266700" cy="266700"/>
                          </a:xfrm>
                          <a:prstGeom prst="rect">
                            <a:avLst/>
                          </a:prstGeom>
                          <a:noFill/>
                          <a:ln w="6350">
                            <a:noFill/>
                          </a:ln>
                        </wps:spPr>
                        <wps:txbx>
                          <w:txbxContent>
                            <w:p w14:paraId="002657F9" w14:textId="4CB4522E" w:rsidR="00172F2F" w:rsidRDefault="00172F2F" w:rsidP="000E2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324100" y="1234440"/>
                            <a:ext cx="312420" cy="289560"/>
                          </a:xfrm>
                          <a:prstGeom prst="rect">
                            <a:avLst/>
                          </a:prstGeom>
                          <a:noFill/>
                          <a:ln w="6350">
                            <a:noFill/>
                          </a:ln>
                        </wps:spPr>
                        <wps:txbx>
                          <w:txbxContent>
                            <w:p w14:paraId="1FE3AB7B" w14:textId="16F6B512" w:rsidR="00172F2F" w:rsidRPr="000E2D6B" w:rsidRDefault="00172F2F" w:rsidP="000E2D6B">
                              <w:pPr>
                                <w:rPr>
                                  <w:vertAlign w:val="subscript"/>
                                </w:rPr>
                              </w:pPr>
                              <w:r w:rsidRPr="009D73A6">
                                <w:rPr>
                                  <w:b/>
                                  <w:bCs/>
                                  <w:rPrChange w:id="53"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31F4E" id="Group 48" o:spid="_x0000_s1056" style="position:absolute;margin-left:238.95pt;margin-top:10.85pt;width:218.25pt;height:147.9pt;z-index:251707392;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">
                <v:shape id="Picture 32" o:spid="_x0000_s1057"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" stroked="t" strokecolor="black [3213]">
                  <v:imagedata r:id="rId36" o:title="" croptop="6372f" cropright="-820f"/>
                  <v:path arrowok="t"/>
                </v:shape>
                <v:shape id="Text Box 39" o:spid="_x0000_s1058"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02657F9" w14:textId="4CB4522E" w:rsidR="00172F2F" w:rsidRDefault="00172F2F" w:rsidP="000E2D6B">
                        <w:r>
                          <w:t>d</w:t>
                        </w:r>
                      </w:p>
                    </w:txbxContent>
                  </v:textbox>
                </v:shape>
                <v:shape id="Text Box 41" o:spid="_x0000_s1059"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FE3AB7B" w14:textId="16F6B512" w:rsidR="00172F2F" w:rsidRPr="000E2D6B" w:rsidRDefault="00172F2F" w:rsidP="000E2D6B">
                        <w:pPr>
                          <w:rPr>
                            <w:vertAlign w:val="subscript"/>
                          </w:rPr>
                        </w:pPr>
                        <w:r w:rsidRPr="009D73A6">
                          <w:rPr>
                            <w:b/>
                            <w:bCs/>
                            <w:rPrChange w:id="54" w:author="ara952 reza" w:date="2020-04-02T11:32:00Z">
                              <w:rPr/>
                            </w:rPrChange>
                          </w:rPr>
                          <w:t>K</w:t>
                        </w:r>
                        <w:r>
                          <w:rPr>
                            <w:vertAlign w:val="subscript"/>
                          </w:rPr>
                          <w:t>1</w:t>
                        </w:r>
                      </w:p>
                    </w:txbxContent>
                  </v:textbox>
                </v:shape>
              </v:group>
            </w:pict>
          </mc:Fallback>
        </mc:AlternateContent>
      </w:r>
    </w:p>
    <w:p w14:paraId="2DE5A1FF" w14:textId="5D847F17" w:rsidR="00ED7C1D" w:rsidRDefault="00ED7C1D" w:rsidP="000E2D6B"/>
    <w:p w14:paraId="3F0C6BD3" w14:textId="5A9148A7" w:rsidR="00ED7C1D" w:rsidRDefault="00ED7C1D" w:rsidP="000E2D6B"/>
    <w:p w14:paraId="129D280E" w14:textId="32165E74" w:rsidR="00ED7C1D" w:rsidRDefault="00ED7C1D" w:rsidP="000E2D6B"/>
    <w:p w14:paraId="1F3258EA" w14:textId="6989DB80" w:rsidR="00ED7C1D" w:rsidRDefault="00ED7C1D" w:rsidP="000E2D6B"/>
    <w:p w14:paraId="68B6BD2D" w14:textId="458454F8" w:rsidR="00ED7C1D" w:rsidRDefault="00ED7C1D" w:rsidP="000E2D6B"/>
    <w:p w14:paraId="00BC7DF9" w14:textId="5A395EB2" w:rsidR="00ED7C1D" w:rsidRDefault="00ED7C1D" w:rsidP="000E2D6B"/>
    <w:p w14:paraId="65F2B711" w14:textId="2B65FBC4" w:rsidR="00ED7C1D" w:rsidRDefault="00ED7C1D" w:rsidP="000E2D6B"/>
    <w:p w14:paraId="027859F6" w14:textId="5E1FD7FB" w:rsidR="00ED7C1D" w:rsidRDefault="00ED7C1D" w:rsidP="000E2D6B"/>
    <w:p w14:paraId="06AD9912" w14:textId="4CD60CB3" w:rsidR="00ED7C1D" w:rsidRDefault="00ED7C1D" w:rsidP="000E2D6B"/>
    <w:p w14:paraId="4AB1FB9B" w14:textId="290E3536" w:rsidR="00ED7C1D" w:rsidRDefault="00ED7C1D" w:rsidP="000E2D6B"/>
    <w:p w14:paraId="211C3289" w14:textId="51CB640C" w:rsidR="00ED7C1D" w:rsidRDefault="00ED7C1D" w:rsidP="000E2D6B"/>
    <w:p w14:paraId="02C9F5A2" w14:textId="18E0F017" w:rsidR="00ED7C1D" w:rsidRDefault="00ED7C1D" w:rsidP="000E2D6B"/>
    <w:p w14:paraId="08676A98" w14:textId="0270F13C" w:rsidR="00ED7C1D" w:rsidRDefault="00ED7C1D" w:rsidP="000E2D6B"/>
    <w:p w14:paraId="41E33E1F" w14:textId="45D3155D" w:rsidR="00ED7C1D" w:rsidRDefault="00ED7C1D" w:rsidP="000E2D6B"/>
    <w:p w14:paraId="4DE7630E" w14:textId="40CFFADC" w:rsidR="00ED7C1D" w:rsidRDefault="00ED7C1D" w:rsidP="000E2D6B"/>
    <w:p w14:paraId="05D79D8C" w14:textId="3BC3AC3F" w:rsidR="00ED7C1D" w:rsidRDefault="00ED7C1D" w:rsidP="000E2D6B"/>
    <w:p w14:paraId="5D056B1C" w14:textId="0C9691AF" w:rsidR="00822FDC" w:rsidRDefault="00235F00" w:rsidP="000E2D6B">
      <w:r>
        <w:rPr>
          <w:noProof/>
        </w:rPr>
        <w:lastRenderedPageBreak/>
        <mc:AlternateContent>
          <mc:Choice Requires="wps">
            <w:drawing>
              <wp:anchor distT="0" distB="0" distL="114300" distR="114300" simplePos="0" relativeHeight="251720704" behindDoc="0" locked="0" layoutInCell="1" allowOverlap="1" wp14:anchorId="41CAE2B6" wp14:editId="23DB3EDD">
                <wp:simplePos x="0" y="0"/>
                <wp:positionH relativeFrom="margin">
                  <wp:posOffset>371475</wp:posOffset>
                </wp:positionH>
                <wp:positionV relativeFrom="paragraph">
                  <wp:posOffset>4314825</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E2B6" id="Text Box 54" o:spid="_x0000_s1060" type="#_x0000_t202" style="position:absolute;margin-left:29.25pt;margin-top:339.75pt;width:435pt;height:3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" stroked="f">
                <v:textbox inset="0,0,0,0">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791360" behindDoc="0" locked="0" layoutInCell="1" allowOverlap="1" wp14:anchorId="6DDBF6A8" wp14:editId="4D089EFF">
                <wp:simplePos x="0" y="0"/>
                <wp:positionH relativeFrom="margin">
                  <wp:posOffset>3086100</wp:posOffset>
                </wp:positionH>
                <wp:positionV relativeFrom="paragraph">
                  <wp:posOffset>2428240</wp:posOffset>
                </wp:positionV>
                <wp:extent cx="2790825" cy="1895475"/>
                <wp:effectExtent l="0" t="0" r="9525" b="9525"/>
                <wp:wrapTopAndBottom/>
                <wp:docPr id="61" name="Group 61"/>
                <wp:cNvGraphicFramePr/>
                <a:graphic xmlns:a="http://schemas.openxmlformats.org/drawingml/2006/main">
                  <a:graphicData uri="http://schemas.microsoft.com/office/word/2010/wordprocessingGroup">
                    <wpg:wgp>
                      <wpg:cNvGrpSpPr/>
                      <wpg:grpSpPr>
                        <a:xfrm>
                          <a:off x="0" y="0"/>
                          <a:ext cx="2790825" cy="1895475"/>
                          <a:chOff x="0" y="0"/>
                          <a:chExt cx="3366770" cy="2301240"/>
                        </a:xfrm>
                      </wpg:grpSpPr>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44CBBE44" w14:textId="25860B76" w:rsidR="00E9501B" w:rsidRPr="00E9501B" w:rsidRDefault="00E9501B" w:rsidP="00E9501B">
                              <w:pPr>
                                <w:rPr>
                                  <w:lang w:val="en-US"/>
                                  <w:rPrChange w:id="55" w:author="ara952 reza" w:date="2020-04-02T11:33:00Z">
                                    <w:rPr/>
                                  </w:rPrChange>
                                </w:rPr>
                              </w:pPr>
                              <w:ins w:id="56"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F6A8" id="Group 61" o:spid="_x0000_s1061" style="position:absolute;margin-left:243pt;margin-top:191.2pt;width:219.75pt;height:149.25pt;z-index:251791360;mso-position-horizontal-relative:margin;mso-width-relative:margin;mso-height-relative:margin" coordsize="33667,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">
                <v:shape id="Picture 53" o:spid="_x0000_s1062"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38" o:title=""/>
                </v:shape>
                <v:shape id="Text Box 40" o:spid="_x0000_s1063"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4CBBE44" w14:textId="25860B76" w:rsidR="00E9501B" w:rsidRPr="00E9501B" w:rsidRDefault="00E9501B" w:rsidP="00E9501B">
                        <w:pPr>
                          <w:rPr>
                            <w:lang w:val="en-US"/>
                            <w:rPrChange w:id="57" w:author="ara952 reza" w:date="2020-04-02T11:33:00Z">
                              <w:rPr/>
                            </w:rPrChange>
                          </w:rPr>
                        </w:pPr>
                        <w:ins w:id="58" w:author="ara952 reza" w:date="2020-04-02T11:33:00Z">
                          <w:r>
                            <w:rPr>
                              <w:lang w:val="en-US"/>
                            </w:rPr>
                            <w:t>d</w:t>
                          </w:r>
                        </w:ins>
                      </w:p>
                    </w:txbxContent>
                  </v:textbox>
                </v:shape>
                <w10:wrap type="topAndBottom" anchorx="margin"/>
              </v:group>
            </w:pict>
          </mc:Fallback>
        </mc:AlternateContent>
      </w:r>
      <w:r>
        <w:rPr>
          <w:noProof/>
        </w:rPr>
        <mc:AlternateContent>
          <mc:Choice Requires="wpg">
            <w:drawing>
              <wp:anchor distT="0" distB="0" distL="114300" distR="114300" simplePos="0" relativeHeight="251788288" behindDoc="0" locked="0" layoutInCell="1" allowOverlap="1" wp14:anchorId="5B6945FC" wp14:editId="2066F2E2">
                <wp:simplePos x="0" y="0"/>
                <wp:positionH relativeFrom="margin">
                  <wp:posOffset>266700</wp:posOffset>
                </wp:positionH>
                <wp:positionV relativeFrom="paragraph">
                  <wp:posOffset>2438400</wp:posOffset>
                </wp:positionV>
                <wp:extent cx="2828925" cy="1704975"/>
                <wp:effectExtent l="0" t="0" r="9525" b="9525"/>
                <wp:wrapTopAndBottom/>
                <wp:docPr id="60" name="Group 60"/>
                <wp:cNvGraphicFramePr/>
                <a:graphic xmlns:a="http://schemas.openxmlformats.org/drawingml/2006/main">
                  <a:graphicData uri="http://schemas.microsoft.com/office/word/2010/wordprocessingGroup">
                    <wpg:wgp>
                      <wpg:cNvGrpSpPr/>
                      <wpg:grpSpPr>
                        <a:xfrm>
                          <a:off x="0" y="0"/>
                          <a:ext cx="2828925" cy="1704975"/>
                          <a:chOff x="0" y="0"/>
                          <a:chExt cx="3459480" cy="217868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480" cy="2178685"/>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038461A5" w14:textId="2445D195" w:rsidR="00E9501B" w:rsidRPr="00E9501B" w:rsidRDefault="00E9501B" w:rsidP="00E9501B">
                              <w:pPr>
                                <w:rPr>
                                  <w:lang w:val="en-US"/>
                                  <w:rPrChange w:id="59" w:author="ara952 reza" w:date="2020-04-02T11:33:00Z">
                                    <w:rPr/>
                                  </w:rPrChange>
                                </w:rPr>
                              </w:pPr>
                              <w:ins w:id="60"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45FC" id="Group 60" o:spid="_x0000_s1064" style="position:absolute;margin-left:21pt;margin-top:192pt;width:222.75pt;height:134.25pt;z-index:251788288;mso-position-horizontal-relative:margin;mso-width-relative:margin;mso-height-relative:margin" coordsize="3459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">
                <v:shape id="Picture 52" o:spid="_x0000_s1065" type="#_x0000_t75" style="position:absolute;width:3459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0" o:title=""/>
                </v:shape>
                <v:shape id="Text Box 29" o:spid="_x0000_s1066"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38461A5" w14:textId="2445D195" w:rsidR="00E9501B" w:rsidRPr="00E9501B" w:rsidRDefault="00E9501B" w:rsidP="00E9501B">
                        <w:pPr>
                          <w:rPr>
                            <w:lang w:val="en-US"/>
                            <w:rPrChange w:id="61" w:author="ara952 reza" w:date="2020-04-02T11:33:00Z">
                              <w:rPr/>
                            </w:rPrChange>
                          </w:rPr>
                        </w:pPr>
                        <w:ins w:id="62" w:author="ara952 reza" w:date="2020-04-02T11:33:00Z">
                          <w:r>
                            <w:rPr>
                              <w:lang w:val="en-US"/>
                            </w:rPr>
                            <w:t>c</w:t>
                          </w:r>
                        </w:ins>
                      </w:p>
                    </w:txbxContent>
                  </v:textbox>
                </v:shape>
                <w10:wrap type="topAndBottom" anchorx="margin"/>
              </v:group>
            </w:pict>
          </mc:Fallback>
        </mc:AlternateContent>
      </w:r>
      <w:r>
        <w:rPr>
          <w:noProof/>
        </w:rPr>
        <mc:AlternateContent>
          <mc:Choice Requires="wpg">
            <w:drawing>
              <wp:anchor distT="0" distB="0" distL="114300" distR="114300" simplePos="0" relativeHeight="251782144" behindDoc="0" locked="0" layoutInCell="1" allowOverlap="1" wp14:anchorId="23B7D51F" wp14:editId="69D88A7C">
                <wp:simplePos x="0" y="0"/>
                <wp:positionH relativeFrom="margin">
                  <wp:posOffset>285750</wp:posOffset>
                </wp:positionH>
                <wp:positionV relativeFrom="paragraph">
                  <wp:posOffset>161925</wp:posOffset>
                </wp:positionV>
                <wp:extent cx="2733675" cy="180975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027905E5" w14:textId="7CEA88E6" w:rsidR="00E9501B" w:rsidRPr="00E9501B" w:rsidRDefault="00E9501B">
                              <w:pPr>
                                <w:rPr>
                                  <w:lang w:val="en-US"/>
                                  <w:rPrChange w:id="63" w:author="ara952 reza" w:date="2020-04-02T11:33:00Z">
                                    <w:rPr/>
                                  </w:rPrChange>
                                </w:rPr>
                              </w:pPr>
                              <w:ins w:id="64"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D51F" id="Group 57" o:spid="_x0000_s1067" style="position:absolute;margin-left:22.5pt;margin-top:12.75pt;width:215.25pt;height:142.5pt;z-index:251782144;mso-position-horizontal-relative:margin;mso-width-relative:margin;mso-height-relative:margin" coordorigin="2762,286" coordsize="3421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">
                <v:shape id="Picture 50" o:spid="_x0000_s1068"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2" o:title=""/>
                </v:shape>
                <v:shape id="Text Box 6" o:spid="_x0000_s1069"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27905E5" w14:textId="7CEA88E6" w:rsidR="00E9501B" w:rsidRPr="00E9501B" w:rsidRDefault="00E9501B">
                        <w:pPr>
                          <w:rPr>
                            <w:lang w:val="en-US"/>
                            <w:rPrChange w:id="65" w:author="ara952 reza" w:date="2020-04-02T11:33:00Z">
                              <w:rPr/>
                            </w:rPrChange>
                          </w:rPr>
                        </w:pPr>
                        <w:ins w:id="66" w:author="ara952 reza" w:date="2020-04-02T11:33:00Z">
                          <w:r>
                            <w:rPr>
                              <w:lang w:val="en-US"/>
                            </w:rPr>
                            <w:t>a</w:t>
                          </w:r>
                        </w:ins>
                      </w:p>
                    </w:txbxContent>
                  </v:textbox>
                </v:shape>
                <w10:wrap type="topAndBottom" anchorx="margin"/>
              </v:group>
            </w:pict>
          </mc:Fallback>
        </mc:AlternateContent>
      </w:r>
      <w:r>
        <w:rPr>
          <w:noProof/>
        </w:rPr>
        <mc:AlternateContent>
          <mc:Choice Requires="wpg">
            <w:drawing>
              <wp:anchor distT="0" distB="0" distL="114300" distR="114300" simplePos="0" relativeHeight="251785216" behindDoc="0" locked="0" layoutInCell="1" allowOverlap="1" wp14:anchorId="1D9DB2D2" wp14:editId="0E67B912">
                <wp:simplePos x="0" y="0"/>
                <wp:positionH relativeFrom="margin">
                  <wp:align>right</wp:align>
                </wp:positionH>
                <wp:positionV relativeFrom="paragraph">
                  <wp:posOffset>180825</wp:posOffset>
                </wp:positionV>
                <wp:extent cx="2886075" cy="180975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2886075" cy="1809750"/>
                          <a:chOff x="0" y="0"/>
                          <a:chExt cx="3124200" cy="198578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5956F250" w14:textId="6353E35A" w:rsidR="00E9501B" w:rsidRPr="00E9501B" w:rsidRDefault="00E9501B" w:rsidP="00E9501B">
                              <w:pPr>
                                <w:rPr>
                                  <w:lang w:val="en-US"/>
                                  <w:rPrChange w:id="67" w:author="ara952 reza" w:date="2020-04-02T11:33:00Z">
                                    <w:rPr/>
                                  </w:rPrChange>
                                </w:rPr>
                              </w:pPr>
                              <w:ins w:id="68"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9DB2D2" id="Group 59" o:spid="_x0000_s1070" style="position:absolute;margin-left:176.05pt;margin-top:14.25pt;width:227.25pt;height:142.5pt;z-index:251785216;mso-position-horizontal:right;mso-position-horizontal-relative:margin;mso-width-relative:margin;mso-height-relative:margin" coordsize="31242,19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">
                <v:shape id="Picture 51" o:spid="_x0000_s1071"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72"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956F250" w14:textId="6353E35A" w:rsidR="00E9501B" w:rsidRPr="00E9501B" w:rsidRDefault="00E9501B" w:rsidP="00E9501B">
                        <w:pPr>
                          <w:rPr>
                            <w:lang w:val="en-US"/>
                            <w:rPrChange w:id="69" w:author="ara952 reza" w:date="2020-04-02T11:33:00Z">
                              <w:rPr/>
                            </w:rPrChange>
                          </w:rPr>
                        </w:pPr>
                        <w:ins w:id="70" w:author="ara952 reza" w:date="2020-04-02T11:33:00Z">
                          <w:r>
                            <w:rPr>
                              <w:lang w:val="en-US"/>
                            </w:rPr>
                            <w:t>b</w:t>
                          </w:r>
                        </w:ins>
                      </w:p>
                    </w:txbxContent>
                  </v:textbox>
                </v:shape>
                <w10:wrap type="topAndBottom" anchorx="margin"/>
              </v:group>
            </w:pict>
          </mc:Fallback>
        </mc:AlternateContent>
      </w:r>
    </w:p>
    <w:p w14:paraId="5B0C4CCC" w14:textId="075F8F90" w:rsidR="00822FDC" w:rsidRDefault="00822FDC" w:rsidP="000E2D6B"/>
    <w:p w14:paraId="7813487F" w14:textId="38EFCBC7" w:rsidR="00235F00" w:rsidDel="00CF1C8B" w:rsidRDefault="00235F00" w:rsidP="000E2D6B">
      <w:pPr>
        <w:rPr>
          <w:del w:id="71" w:author="Ian Church" w:date="2020-04-27T15:40:00Z"/>
        </w:rPr>
      </w:pPr>
    </w:p>
    <w:p w14:paraId="328850D6" w14:textId="6A059237" w:rsidR="00822FDC" w:rsidRDefault="00EC1464" w:rsidP="000E2D6B">
      <w:r>
        <w:rPr>
          <w:noProof/>
        </w:rPr>
        <w:drawing>
          <wp:anchor distT="0" distB="0" distL="114300" distR="114300" simplePos="0" relativeHeight="251724800" behindDoc="0" locked="0" layoutInCell="1" allowOverlap="1" wp14:anchorId="3B52989F" wp14:editId="5A593A7B">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CB4F2AE" wp14:editId="2977F270">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73" type="#_x0000_t202" style="position:absolute;margin-left:27.15pt;margin-top:118.65pt;width:445.2pt;height:2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GUBW7k0AgAAagQAAA4AAAAAAAAAAAAA&#10;AAAALgIAAGRycy9lMm9Eb2MueG1sUEsBAi0AFAAGAAgAAAAhAN5lUDjgAAAACgEAAA8AAAAAAAAA&#10;AAAAAAAAjgQAAGRycy9kb3ducmV2LnhtbFBLBQYAAAAABAAEAPMAAACbBQAAAAA=&#10;" stroked="f">
                <v:textbox inset="0,0,0,0">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v:textbox>
                <w10:wrap type="topAndBottom"/>
              </v:shape>
            </w:pict>
          </mc:Fallback>
        </mc:AlternateContent>
      </w:r>
    </w:p>
    <w:p w14:paraId="23FEA246" w14:textId="0F807A1C" w:rsidR="00ED7C1D" w:rsidRDefault="00ED7C1D" w:rsidP="000E2D6B"/>
    <w:p w14:paraId="6E74B0F1" w14:textId="484BCB98" w:rsidR="004332CF" w:rsidDel="00CF1C8B" w:rsidRDefault="004332CF" w:rsidP="000E2D6B">
      <w:pPr>
        <w:rPr>
          <w:del w:id="72" w:author="Ian Church" w:date="2020-04-27T15:41:00Z"/>
        </w:rPr>
      </w:pPr>
    </w:p>
    <w:p w14:paraId="2A07DE2C" w14:textId="0DA54486" w:rsidR="00235F00" w:rsidDel="00CF1C8B" w:rsidRDefault="00235F00" w:rsidP="000E2D6B">
      <w:pPr>
        <w:rPr>
          <w:del w:id="73" w:author="Ian Church" w:date="2020-04-27T15:40:00Z"/>
        </w:rPr>
      </w:pPr>
    </w:p>
    <w:p w14:paraId="7270BE60" w14:textId="1842733E" w:rsidR="004332CF" w:rsidDel="00CF1C8B" w:rsidRDefault="004332CF" w:rsidP="000E2D6B">
      <w:pPr>
        <w:rPr>
          <w:del w:id="74" w:author="Ian Church" w:date="2020-04-27T15:41:00Z"/>
        </w:rPr>
      </w:pPr>
    </w:p>
    <w:p w14:paraId="7185D0B3" w14:textId="26DF1F68" w:rsidR="004332CF" w:rsidRDefault="004332CF" w:rsidP="004332CF">
      <w:pPr>
        <w:spacing w:after="0"/>
        <w:jc w:val="both"/>
        <w:rPr>
          <w:b/>
          <w:bCs/>
        </w:rPr>
      </w:pPr>
      <w:r w:rsidRPr="00DB6533">
        <w:rPr>
          <w:b/>
          <w:bCs/>
        </w:rPr>
        <w:lastRenderedPageBreak/>
        <w:t xml:space="preserve">3.5 </w:t>
      </w:r>
      <w:r>
        <w:rPr>
          <w:b/>
          <w:bCs/>
        </w:rPr>
        <w:t>Tidal Residuals</w:t>
      </w:r>
    </w:p>
    <w:p w14:paraId="35A4663A" w14:textId="0E7B5266"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r>
        <w:t>(Wu et al., 2011).</w:t>
      </w:r>
      <w:r w:rsidRPr="004E315C">
        <w:t xml:space="preserve"> </w:t>
      </w:r>
      <w:r>
        <w:t>We compare the residuals form each model runs, Barotropic and Baroclinic.</w:t>
      </w:r>
      <w:r w:rsidRPr="004E315C">
        <w:t xml:space="preserve"> </w:t>
      </w:r>
      <w:r>
        <w:t>By analyzing current meter data, Bigelow (1968) showed that there is an anticlockwise gyre near Cape split due to strong mean inward and outward flow, and further analysis of these observations by Tee (1976,1977) revealed three other gyres, one clockwise gyre in Minas Channel, and two gyrs in the Minas Passage on the west(clockwise) and east(anticlockwise) side and last one(clockwise) off Cape Blomidon (Greenberg,1983;</w:t>
      </w:r>
      <w:r w:rsidRPr="006E6A6D">
        <w:t xml:space="preserve"> </w:t>
      </w:r>
      <w:r>
        <w:t xml:space="preserve">Wu et al, 2011), Fig. </w:t>
      </w:r>
      <w:ins w:id="75" w:author="ara952 reza" w:date="2020-04-01T22:35:00Z">
        <w:r w:rsidR="001D3854">
          <w:t>7</w:t>
        </w:r>
      </w:ins>
      <w:r>
        <w:t xml:space="preserve">, Fig. </w:t>
      </w:r>
      <w:del w:id="76" w:author="ara952 reza" w:date="2020-04-01T22:35:00Z">
        <w:r w:rsidDel="001D3854">
          <w:delText>12</w:delText>
        </w:r>
      </w:del>
      <w:ins w:id="77" w:author="ara952 reza" w:date="2020-04-01T22:35:00Z">
        <w:r w:rsidR="001D3854">
          <w:t>8</w:t>
        </w:r>
      </w:ins>
      <w:r>
        <w:t xml:space="preserve">, and Fig. </w:t>
      </w:r>
      <w:del w:id="78" w:author="ara952 reza" w:date="2020-04-01T22:35:00Z">
        <w:r w:rsidDel="001D3854">
          <w:delText xml:space="preserve">13 </w:delText>
        </w:r>
      </w:del>
      <w:ins w:id="79" w:author="ara952 reza" w:date="2020-04-01T22:35:00Z">
        <w:r w:rsidR="001D3854">
          <w:t xml:space="preserve">9 </w:t>
        </w:r>
      </w:ins>
      <w:r>
        <w:t>respectively.</w:t>
      </w:r>
    </w:p>
    <w:p w14:paraId="063A38BD" w14:textId="43AEC5AF" w:rsidR="004332CF" w:rsidRDefault="004332CF" w:rsidP="000E2D6B"/>
    <w:p w14:paraId="3849E69C" w14:textId="30C940A0" w:rsidR="004332CF" w:rsidRDefault="00235F00" w:rsidP="000E2D6B">
      <w:r>
        <w:rPr>
          <w:noProof/>
        </w:rPr>
        <mc:AlternateContent>
          <mc:Choice Requires="wps">
            <w:drawing>
              <wp:anchor distT="0" distB="0" distL="114300" distR="114300" simplePos="0" relativeHeight="251727872" behindDoc="0" locked="0" layoutInCell="1" allowOverlap="1" wp14:anchorId="2A2CA22E" wp14:editId="17C3073E">
                <wp:simplePos x="0" y="0"/>
                <wp:positionH relativeFrom="margin">
                  <wp:align>right</wp:align>
                </wp:positionH>
                <wp:positionV relativeFrom="paragraph">
                  <wp:posOffset>2582545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6FF7DA32" w:rsidR="0035344E" w:rsidRPr="004C6EFB" w:rsidRDefault="00172F2F" w:rsidP="00822FDC">
                            <w:pPr>
                              <w:pStyle w:val="Caption"/>
                              <w:rPr>
                                <w:ins w:id="80"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81" w:author="ara952 reza" w:date="2020-04-01T22:35:00Z">
                              <w:r w:rsidRPr="001D3854">
                                <w:t xml:space="preserve"> </w:t>
                              </w:r>
                            </w:ins>
                            <w:ins w:id="82"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83" w:author="ara952 reza" w:date="2020-04-01T22:35:00Z"/>
                                <w:noProof/>
                              </w:rPr>
                            </w:pPr>
                            <w:ins w:id="84" w:author="ara952 reza" w:date="2020-04-01T22:35:00Z">
                              <w:del w:id="85"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86"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74" type="#_x0000_t202" style="position:absolute;margin-left:171.55pt;margin-top:203.35pt;width:222.75pt;height:28.2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" stroked="f">
                <v:textbox inset="0,0,0,0">
                  <w:txbxContent>
                    <w:p w14:paraId="3D380C40" w14:textId="6FF7DA32" w:rsidR="0035344E" w:rsidRPr="004C6EFB" w:rsidRDefault="00172F2F" w:rsidP="00822FDC">
                      <w:pPr>
                        <w:pStyle w:val="Caption"/>
                        <w:rPr>
                          <w:ins w:id="87"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88" w:author="ara952 reza" w:date="2020-04-01T22:35:00Z">
                        <w:r w:rsidRPr="001D3854">
                          <w:t xml:space="preserve"> </w:t>
                        </w:r>
                      </w:ins>
                      <w:ins w:id="89"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90" w:author="ara952 reza" w:date="2020-04-01T22:35:00Z"/>
                          <w:noProof/>
                        </w:rPr>
                      </w:pPr>
                      <w:ins w:id="91" w:author="ara952 reza" w:date="2020-04-01T22:35:00Z">
                        <w:del w:id="92"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93"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Pr>
          <w:noProof/>
        </w:rPr>
        <w:drawing>
          <wp:anchor distT="0" distB="0" distL="114300" distR="114300" simplePos="0" relativeHeight="251729920" behindDoc="1" locked="0" layoutInCell="1" allowOverlap="0" wp14:anchorId="325BAAEA" wp14:editId="5C40ADD7">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CB0DEA5" wp14:editId="79020F87">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r w:rsidR="00822FDC">
        <w:rPr>
          <w:noProof/>
        </w:rPr>
        <mc:AlternateContent>
          <mc:Choice Requires="wps">
            <w:drawing>
              <wp:anchor distT="0" distB="0" distL="114300" distR="114300" simplePos="0" relativeHeight="251731968" behindDoc="1" locked="0" layoutInCell="1" allowOverlap="1" wp14:anchorId="3117033D" wp14:editId="413DF3E1">
                <wp:simplePos x="0" y="0"/>
                <wp:positionH relativeFrom="column">
                  <wp:posOffset>40005</wp:posOffset>
                </wp:positionH>
                <wp:positionV relativeFrom="paragraph">
                  <wp:posOffset>2492375</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298BC335" w14:textId="2B12364C" w:rsidR="00822FDC" w:rsidRPr="004C6EFB" w:rsidRDefault="00172F2F" w:rsidP="00822FDC">
                            <w:pPr>
                              <w:pStyle w:val="Caption"/>
                              <w:rPr>
                                <w:ins w:id="94"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95" w:author="ara952 reza" w:date="2020-04-01T22:34:00Z">
                              <w:r w:rsidRPr="001D3854">
                                <w:t xml:space="preserve"> </w:t>
                              </w:r>
                            </w:ins>
                            <w:ins w:id="96"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97" w:author="ara952 reza" w:date="2020-04-01T22:34:00Z"/>
                                <w:noProof/>
                              </w:rPr>
                            </w:pPr>
                          </w:p>
                          <w:p w14:paraId="0B418F56" w14:textId="56A3CB34" w:rsidR="00172F2F" w:rsidRPr="00F351A4" w:rsidRDefault="00172F2F">
                            <w:pPr>
                              <w:pStyle w:val="Caption"/>
                              <w:rPr>
                                <w:noProof/>
                              </w:rPr>
                            </w:pPr>
                            <w:del w:id="98"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75" type="#_x0000_t202" style="position:absolute;margin-left:3.15pt;margin-top:196.25pt;width:231pt;height:2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" stroked="f">
                <v:textbox inset="0,0,0,0">
                  <w:txbxContent>
                    <w:p w14:paraId="298BC335" w14:textId="2B12364C" w:rsidR="00822FDC" w:rsidRPr="004C6EFB" w:rsidRDefault="00172F2F" w:rsidP="00822FDC">
                      <w:pPr>
                        <w:pStyle w:val="Caption"/>
                        <w:rPr>
                          <w:ins w:id="99"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00" w:author="ara952 reza" w:date="2020-04-01T22:34:00Z">
                        <w:r w:rsidRPr="001D3854">
                          <w:t xml:space="preserve"> </w:t>
                        </w:r>
                      </w:ins>
                      <w:ins w:id="101"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02" w:author="ara952 reza" w:date="2020-04-01T22:34:00Z"/>
                          <w:noProof/>
                        </w:rPr>
                      </w:pPr>
                    </w:p>
                    <w:p w14:paraId="0B418F56" w14:textId="56A3CB34" w:rsidR="00172F2F" w:rsidRPr="00F351A4" w:rsidRDefault="00172F2F">
                      <w:pPr>
                        <w:pStyle w:val="Caption"/>
                        <w:rPr>
                          <w:noProof/>
                        </w:rPr>
                      </w:pPr>
                      <w:del w:id="103" w:author="ara952 reza" w:date="2020-04-01T22:35:00Z">
                        <w:r w:rsidRPr="004318FF" w:rsidDel="001D3854">
                          <w:delText>The residual currents in the Minas Basin and channel (from Greenberg, 1982)</w:delText>
                        </w:r>
                      </w:del>
                    </w:p>
                  </w:txbxContent>
                </v:textbox>
                <w10:wrap type="tight"/>
              </v:shape>
            </w:pict>
          </mc:Fallback>
        </mc:AlternateContent>
      </w:r>
    </w:p>
    <w:p w14:paraId="235619C2" w14:textId="61AFEBE7" w:rsidR="00F16E99" w:rsidRDefault="00F16E99" w:rsidP="000E2D6B"/>
    <w:p w14:paraId="60CEFC56" w14:textId="0F4DC0F2" w:rsidR="00F16E99" w:rsidRDefault="00F16E99" w:rsidP="000E2D6B">
      <w:r>
        <w:rPr>
          <w:noProof/>
        </w:rPr>
        <w:drawing>
          <wp:anchor distT="0" distB="0" distL="114300" distR="114300" simplePos="0" relativeHeight="251732992" behindDoc="0" locked="0" layoutInCell="1" allowOverlap="1" wp14:anchorId="165574A3" wp14:editId="4BEC2E56">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376E63B6" w:rsidR="00F16E99" w:rsidRDefault="00F16E99" w:rsidP="00F16E99">
      <w:pPr>
        <w:pStyle w:val="Caption"/>
      </w:pPr>
      <w:r>
        <w:t xml:space="preserve">                                                           Figure </w:t>
      </w:r>
      <w:r>
        <w:fldChar w:fldCharType="begin"/>
      </w:r>
      <w:r>
        <w:instrText>SEQ Figure \* ARABIC</w:instrText>
      </w:r>
      <w:r>
        <w:fldChar w:fldCharType="separate"/>
      </w:r>
      <w:r w:rsidR="001A0B22">
        <w:rPr>
          <w:noProof/>
        </w:rPr>
        <w:t>9</w:t>
      </w:r>
      <w:r>
        <w:fldChar w:fldCharType="end"/>
      </w:r>
      <w:r w:rsidRPr="00FE1A2D">
        <w:t>. The depth-averaged residual flow (from Wu et al, 2011</w:t>
      </w:r>
      <w:ins w:id="104" w:author="ara952 reza" w:date="2020-04-02T12:43:00Z">
        <w:r w:rsidR="00222903">
          <w:t>)</w:t>
        </w:r>
      </w:ins>
    </w:p>
    <w:p w14:paraId="74BA1787" w14:textId="06F2F184" w:rsidR="00F16E99" w:rsidRDefault="00F16E99" w:rsidP="000E2D6B"/>
    <w:p w14:paraId="16D35028" w14:textId="0CC5B03D" w:rsidR="00F16E99" w:rsidRDefault="00EC1464" w:rsidP="006D69EF">
      <w:r>
        <w:rPr>
          <w:noProof/>
        </w:rPr>
        <w:lastRenderedPageBreak/>
        <mc:AlternateContent>
          <mc:Choice Requires="wpg">
            <w:drawing>
              <wp:anchor distT="0" distB="0" distL="114300" distR="114300" simplePos="0" relativeHeight="251739136" behindDoc="0" locked="0" layoutInCell="1" allowOverlap="1" wp14:anchorId="268DD0EA" wp14:editId="7AEC8E38">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266700"/>
                            <a:ext cx="304800" cy="362980"/>
                          </a:xfrm>
                          <a:prstGeom prst="rect">
                            <a:avLst/>
                          </a:prstGeom>
                          <a:noFill/>
                          <a:ln w="6350">
                            <a:noFill/>
                          </a:ln>
                        </wps:spPr>
                        <wps:txbx>
                          <w:txbxContent>
                            <w:p w14:paraId="7D954AF5" w14:textId="755EC12C"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76" style="position:absolute;margin-left:-2.25pt;margin-top:0;width:243pt;height:191.55pt;z-index:251739136;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">
                <v:shape id="Picture 75" o:spid="_x0000_s1077"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0" o:title=""/>
                </v:shape>
                <v:shape id="Text Box 78" o:spid="_x0000_s1078" type="#_x0000_t202" style="position:absolute;left:666;top:2667;width:304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172F2F" w:rsidRDefault="00172F2F">
                        <w:r>
                          <w:t>a</w:t>
                        </w:r>
                      </w:p>
                    </w:txbxContent>
                  </v:textbox>
                </v:shape>
                <w10:wrap type="topAndBottom" anchorx="margin"/>
              </v:group>
            </w:pict>
          </mc:Fallback>
        </mc:AlternateContent>
      </w:r>
      <w:r>
        <w:rPr>
          <w:noProof/>
        </w:rPr>
        <w:drawing>
          <wp:anchor distT="0" distB="0" distL="114300" distR="114300" simplePos="0" relativeHeight="251735040" behindDoc="0" locked="0" layoutInCell="1" allowOverlap="1" wp14:anchorId="14D6DAE7" wp14:editId="12DD5B8C">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166A388C" wp14:editId="42CA7B53">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172F2F" w:rsidRDefault="00172F2F"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79" type="#_x0000_t202" style="position:absolute;margin-left:252.15pt;margin-top:15.65pt;width:24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m/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y49Leh/Ij2LHUD4oxclChiKZx/FRYTgbox5f4FR1ERktFJ4mxH9tff9MEfRMHKWYMJy7j7&#10;uRdWcVZ916Dwvj8ahZGMl9HNLfBg9tqyubboff1IGOI+9snIKAZ/X53FwlL9hmWYh6wwCS2RO+P+&#10;LD76bu6xTFLN59EJQ2iEX+qVkSF0gDVAvG7fhDUnHjwIfKbzLIrJBzo6346Q+d5TUUauAtAdqif8&#10;McCRwtOyhQ25vkev91/C7DcA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iu55vzICAABaBAAADgAAAAAAAAAAAAAA&#10;AAAuAgAAZHJzL2Uyb0RvYy54bWxQSwECLQAUAAYACAAAACEAgh9+r+EAAAAJAQAADwAAAAAAAAAA&#10;AAAAAACMBAAAZHJzL2Rvd25yZXYueG1sUEsFBgAAAAAEAAQA8wAAAJoFAAAAAA==&#10;" filled="f" stroked="f" strokeweight=".5pt">
                <v:textbox>
                  <w:txbxContent>
                    <w:p w14:paraId="19CD7ACC" w14:textId="410D56D9" w:rsidR="00172F2F" w:rsidRDefault="00172F2F" w:rsidP="00EA5F41">
                      <w:r>
                        <w:t>b</w:t>
                      </w:r>
                    </w:p>
                  </w:txbxContent>
                </v:textbox>
              </v:shape>
            </w:pict>
          </mc:Fallback>
        </mc:AlternateContent>
      </w:r>
      <w:r w:rsidR="00235F00">
        <w:rPr>
          <w:noProof/>
        </w:rPr>
        <mc:AlternateContent>
          <mc:Choice Requires="wps">
            <w:drawing>
              <wp:anchor distT="0" distB="0" distL="114300" distR="114300" simplePos="0" relativeHeight="251737088" behindDoc="0" locked="0" layoutInCell="1" allowOverlap="1" wp14:anchorId="1E89B1D4" wp14:editId="0F3C1988">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80" type="#_x0000_t202" style="position:absolute;margin-left:411.55pt;margin-top:203.25pt;width:462.75pt;height:.0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" stroked="f">
                <v:textbox style="mso-fit-shape-to-text:t" inset="0,0,0,0">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75427B40" w:rsidR="003A7B30" w:rsidRDefault="006D69EF">
      <w:pPr>
        <w:spacing w:after="0"/>
        <w:jc w:val="both"/>
      </w:pPr>
      <w:ins w:id="105" w:author="ara952 reza" w:date="2020-04-01T22:43:00Z">
        <w:r>
          <w:rPr>
            <w:noProof/>
          </w:rPr>
          <mc:AlternateContent>
            <mc:Choice Requires="wps">
              <w:drawing>
                <wp:anchor distT="0" distB="0" distL="114300" distR="114300" simplePos="0" relativeHeight="251744256" behindDoc="0" locked="0" layoutInCell="1" allowOverlap="1" wp14:anchorId="09DBD952" wp14:editId="4F516BA4">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27895833" w:rsidR="00172F2F" w:rsidRPr="001F0C63" w:rsidRDefault="00172F2F">
                              <w:pPr>
                                <w:pStyle w:val="Caption"/>
                                <w:rPr>
                                  <w:noProof/>
                                </w:rPr>
                                <w:pPrChange w:id="106" w:author="ara952 reza" w:date="2020-04-01T22:43:00Z">
                                  <w:pPr/>
                                </w:pPrChange>
                              </w:pPr>
                              <w:ins w:id="107" w:author="ara952 reza" w:date="2020-04-01T22:43:00Z">
                                <w:r>
                                  <w:t xml:space="preserve">Figure </w:t>
                                </w:r>
                                <w:r>
                                  <w:fldChar w:fldCharType="begin"/>
                                </w:r>
                                <w:r>
                                  <w:instrText xml:space="preserve"> SEQ Figure \* ARABIC </w:instrText>
                                </w:r>
                              </w:ins>
                              <w:r>
                                <w:fldChar w:fldCharType="separate"/>
                              </w:r>
                              <w:r w:rsidR="001A0B22">
                                <w:rPr>
                                  <w:noProof/>
                                </w:rPr>
                                <w:t>11</w:t>
                              </w:r>
                              <w:ins w:id="108"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81" type="#_x0000_t202" style="position:absolute;left:0;text-align:left;margin-left:106.5pt;margin-top:361.8pt;width:249.6pt;height:2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kfMwIAAGoEAAAOAAAAZHJzL2Uyb0RvYy54bWysVFFv2yAQfp+0/4B4X5ykUpd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" stroked="f">
                  <v:textbox inset="0,0,0,0">
                    <w:txbxContent>
                      <w:p w14:paraId="1DC18939" w14:textId="27895833" w:rsidR="00172F2F" w:rsidRPr="001F0C63" w:rsidRDefault="00172F2F">
                        <w:pPr>
                          <w:pStyle w:val="Caption"/>
                          <w:rPr>
                            <w:noProof/>
                          </w:rPr>
                          <w:pPrChange w:id="109" w:author="ara952 reza" w:date="2020-04-01T22:43:00Z">
                            <w:pPr/>
                          </w:pPrChange>
                        </w:pPr>
                        <w:ins w:id="110" w:author="ara952 reza" w:date="2020-04-01T22:43:00Z">
                          <w:r>
                            <w:t xml:space="preserve">Figure </w:t>
                          </w:r>
                          <w:r>
                            <w:fldChar w:fldCharType="begin"/>
                          </w:r>
                          <w:r>
                            <w:instrText xml:space="preserve"> SEQ Figure \* ARABIC </w:instrText>
                          </w:r>
                        </w:ins>
                        <w:r>
                          <w:fldChar w:fldCharType="separate"/>
                        </w:r>
                        <w:r w:rsidR="001A0B22">
                          <w:rPr>
                            <w:noProof/>
                          </w:rPr>
                          <w:t>11</w:t>
                        </w:r>
                        <w:ins w:id="111"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112" w:author="ara952 reza" w:date="2020-04-01T22:42:00Z">
        <w:r>
          <w:rPr>
            <w:noProof/>
          </w:rPr>
          <w:drawing>
            <wp:anchor distT="0" distB="0" distL="114300" distR="114300" simplePos="0" relativeHeight="251742208" behindDoc="0" locked="0" layoutInCell="1" allowOverlap="1" wp14:anchorId="577AAAAB" wp14:editId="4BBA55C2">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113" w:author="ara952 reza" w:date="2020-04-01T22:36:00Z">
        <w:r w:rsidR="00F16E99" w:rsidDel="001D3854">
          <w:delText xml:space="preserve">14 </w:delText>
        </w:r>
      </w:del>
      <w:ins w:id="114" w:author="ara952 reza" w:date="2020-04-01T22:36:00Z">
        <w:r w:rsidR="001D3854">
          <w:t>10</w:t>
        </w:r>
      </w:ins>
      <w:ins w:id="115" w:author="ara952 reza" w:date="2020-04-01T22:38:00Z">
        <w:r w:rsidR="003A7B30">
          <w:t>a</w:t>
        </w:r>
      </w:ins>
      <w:ins w:id="116"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117"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118"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119" w:author="ara952 reza" w:date="2020-04-01T22:38:00Z">
        <w:r w:rsidR="003A7B30">
          <w:t>0b</w:t>
        </w:r>
      </w:ins>
      <w:del w:id="120" w:author="ara952 reza" w:date="2020-04-01T22:38:00Z">
        <w:r w:rsidR="00F16E99" w:rsidDel="003A7B30">
          <w:delText>7,18</w:delText>
        </w:r>
      </w:del>
      <w:r w:rsidR="00F16E99">
        <w:t>) and it shows that in the Minas Basin area</w:t>
      </w:r>
      <w:ins w:id="121"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122" w:author="ara952 reza" w:date="2020-04-01T22:42:00Z">
        <w:r w:rsidR="00F16E99" w:rsidDel="003A7B30">
          <w:delText>area.</w:delText>
        </w:r>
      </w:del>
      <w:ins w:id="123" w:author="ara952 reza" w:date="2020-04-01T22:44:00Z">
        <w:r w:rsidR="003A7B30">
          <w:t>area (Fig. 12)</w:t>
        </w:r>
      </w:ins>
      <w:ins w:id="124" w:author="ara952 reza" w:date="2020-04-01T22:42:00Z">
        <w:r w:rsidR="003A7B30">
          <w:t>. In</w:t>
        </w:r>
      </w:ins>
      <w:ins w:id="125" w:author="ara952 reza" w:date="2020-04-01T22:41:00Z">
        <w:r w:rsidR="003A7B30">
          <w:t xml:space="preserve"> the lower part of Bay, northeast of Grand Manan Island, the baroclinic effect has generated a clockwise gyre around the high gradient depth area </w:t>
        </w:r>
      </w:ins>
      <w:ins w:id="126" w:author="ara952 reza" w:date="2020-04-01T22:40:00Z">
        <w:r w:rsidR="003A7B30">
          <w:t>The same residual current</w:t>
        </w:r>
      </w:ins>
      <w:ins w:id="127" w:author="ara952 reza" w:date="2020-04-01T22:43:00Z">
        <w:r w:rsidR="003A7B30">
          <w:t>(Fig.11)</w:t>
        </w:r>
      </w:ins>
      <w:ins w:id="128" w:author="ara952 reza" w:date="2020-04-01T22:40:00Z">
        <w:r w:rsidR="003A7B30">
          <w:t xml:space="preserve"> has been resolved at the entrance of the Bay (Greenberg, 1982;</w:t>
        </w:r>
        <w:r w:rsidR="003A7B30" w:rsidRPr="0093718F">
          <w:t xml:space="preserve"> </w:t>
        </w:r>
        <w:r w:rsidR="003A7B30">
          <w:t>Isaji and Spaulding 1984).</w:t>
        </w:r>
      </w:ins>
    </w:p>
    <w:p w14:paraId="61BA6E2D" w14:textId="1B7CF605" w:rsidR="00235F00" w:rsidRDefault="00235F00">
      <w:pPr>
        <w:spacing w:after="0"/>
        <w:jc w:val="both"/>
      </w:pPr>
    </w:p>
    <w:p w14:paraId="2B48C06C" w14:textId="431E145C" w:rsidR="00235F00" w:rsidRDefault="00235F00">
      <w:pPr>
        <w:spacing w:after="0"/>
        <w:jc w:val="both"/>
      </w:pPr>
      <w:ins w:id="129" w:author="ara952 reza" w:date="2020-04-01T22:46:00Z">
        <w:r>
          <w:rPr>
            <w:noProof/>
          </w:rPr>
          <w:lastRenderedPageBreak/>
          <mc:AlternateContent>
            <mc:Choice Requires="wps">
              <w:drawing>
                <wp:anchor distT="0" distB="0" distL="114300" distR="114300" simplePos="0" relativeHeight="251748352" behindDoc="0" locked="0" layoutInCell="1" allowOverlap="1" wp14:anchorId="5FAB58BF" wp14:editId="3DB3A311">
                  <wp:simplePos x="0" y="0"/>
                  <wp:positionH relativeFrom="margin">
                    <wp:align>center</wp:align>
                  </wp:positionH>
                  <wp:positionV relativeFrom="paragraph">
                    <wp:posOffset>2628900</wp:posOffset>
                  </wp:positionV>
                  <wp:extent cx="5524500" cy="28575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24500" cy="285750"/>
                          </a:xfrm>
                          <a:prstGeom prst="rect">
                            <a:avLst/>
                          </a:prstGeom>
                          <a:solidFill>
                            <a:prstClr val="white"/>
                          </a:solidFill>
                          <a:ln>
                            <a:noFill/>
                          </a:ln>
                        </wps:spPr>
                        <wps:txbx>
                          <w:txbxContent>
                            <w:p w14:paraId="6CC5186F" w14:textId="0540CC6F" w:rsidR="00172F2F" w:rsidRPr="00BF18CC" w:rsidRDefault="00172F2F">
                              <w:pPr>
                                <w:pStyle w:val="Caption"/>
                                <w:rPr>
                                  <w:noProof/>
                                </w:rPr>
                                <w:pPrChange w:id="130" w:author="ara952 reza" w:date="2020-04-01T22:46:00Z">
                                  <w:pPr>
                                    <w:spacing w:after="0"/>
                                    <w:jc w:val="both"/>
                                  </w:pPr>
                                </w:pPrChange>
                              </w:pPr>
                              <w:ins w:id="131" w:author="ara952 reza" w:date="2020-04-01T22:46:00Z">
                                <w:r>
                                  <w:t xml:space="preserve">Figure </w:t>
                                </w:r>
                                <w:r>
                                  <w:fldChar w:fldCharType="begin"/>
                                </w:r>
                                <w:r>
                                  <w:instrText xml:space="preserve"> SEQ Figure \* ARABIC </w:instrText>
                                </w:r>
                              </w:ins>
                              <w:r>
                                <w:fldChar w:fldCharType="separate"/>
                              </w:r>
                              <w:r w:rsidR="001A0B22">
                                <w:rPr>
                                  <w:noProof/>
                                </w:rPr>
                                <w:t>12</w:t>
                              </w:r>
                              <w:ins w:id="132"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82" type="#_x0000_t202" style="position:absolute;left:0;text-align:left;margin-left:0;margin-top:207pt;width:435pt;height:2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HaNAIAAGoEAAAOAAAAZHJzL2Uyb0RvYy54bWysVMGO2yAQvVfqPyDujZO0aSM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" stroked="f">
                  <v:textbox inset="0,0,0,0">
                    <w:txbxContent>
                      <w:p w14:paraId="6CC5186F" w14:textId="0540CC6F" w:rsidR="00172F2F" w:rsidRPr="00BF18CC" w:rsidRDefault="00172F2F">
                        <w:pPr>
                          <w:pStyle w:val="Caption"/>
                          <w:rPr>
                            <w:noProof/>
                          </w:rPr>
                          <w:pPrChange w:id="133" w:author="ara952 reza" w:date="2020-04-01T22:46:00Z">
                            <w:pPr>
                              <w:spacing w:after="0"/>
                              <w:jc w:val="both"/>
                            </w:pPr>
                          </w:pPrChange>
                        </w:pPr>
                        <w:ins w:id="134" w:author="ara952 reza" w:date="2020-04-01T22:46:00Z">
                          <w:r>
                            <w:t xml:space="preserve">Figure </w:t>
                          </w:r>
                          <w:r>
                            <w:fldChar w:fldCharType="begin"/>
                          </w:r>
                          <w:r>
                            <w:instrText xml:space="preserve"> SEQ Figure \* ARABIC </w:instrText>
                          </w:r>
                        </w:ins>
                        <w:r>
                          <w:fldChar w:fldCharType="separate"/>
                        </w:r>
                        <w:r w:rsidR="001A0B22">
                          <w:rPr>
                            <w:noProof/>
                          </w:rPr>
                          <w:t>12</w:t>
                        </w:r>
                        <w:ins w:id="135"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53472" behindDoc="0" locked="0" layoutInCell="1" allowOverlap="1" wp14:anchorId="2DB20796" wp14:editId="3F71069A">
                <wp:simplePos x="0" y="0"/>
                <wp:positionH relativeFrom="margin">
                  <wp:posOffset>3057525</wp:posOffset>
                </wp:positionH>
                <wp:positionV relativeFrom="paragraph">
                  <wp:posOffset>120650</wp:posOffset>
                </wp:positionV>
                <wp:extent cx="2771775" cy="2457450"/>
                <wp:effectExtent l="0" t="0" r="9525" b="0"/>
                <wp:wrapTopAndBottom/>
                <wp:docPr id="88" name="Group 88"/>
                <wp:cNvGraphicFramePr/>
                <a:graphic xmlns:a="http://schemas.openxmlformats.org/drawingml/2006/main">
                  <a:graphicData uri="http://schemas.microsoft.com/office/word/2010/wordprocessingGroup">
                    <wpg:wgp>
                      <wpg:cNvGrpSpPr/>
                      <wpg:grpSpPr>
                        <a:xfrm>
                          <a:off x="0" y="0"/>
                          <a:ext cx="2771775" cy="2457450"/>
                          <a:chOff x="-122887" y="10973"/>
                          <a:chExt cx="3183890" cy="2743200"/>
                        </a:xfrm>
                      </wpg:grpSpPr>
                      <pic:pic xmlns:pic="http://schemas.openxmlformats.org/drawingml/2006/picture">
                        <pic:nvPicPr>
                          <pic:cNvPr id="84" name="Picture 8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42871"/>
                            <a:ext cx="236220" cy="259081"/>
                          </a:xfrm>
                          <a:prstGeom prst="rect">
                            <a:avLst/>
                          </a:prstGeom>
                          <a:noFill/>
                          <a:ln w="6350">
                            <a:noFill/>
                          </a:ln>
                        </wps:spPr>
                        <wps:txbx>
                          <w:txbxContent>
                            <w:p w14:paraId="12349CCA" w14:textId="16552BF9" w:rsidR="00172F2F" w:rsidRDefault="00172F2F" w:rsidP="003A7B30">
                              <w:ins w:id="136"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83" style="position:absolute;left:0;text-align:left;margin-left:240.75pt;margin-top:9.5pt;width:218.25pt;height:193.5pt;z-index:251753472;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">
                <v:shape id="Picture 84" o:spid="_x0000_s1084"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4" o:title=""/>
                </v:shape>
                <v:shape id="Text Box 87" o:spid="_x0000_s1085" type="#_x0000_t202" style="position:absolute;left:-1017;top:428;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172F2F" w:rsidRDefault="00172F2F" w:rsidP="003A7B30">
                        <w:ins w:id="137" w:author="ara952 reza" w:date="2020-04-01T22:46:00Z">
                          <w:r>
                            <w:t>b</w:t>
                          </w:r>
                        </w:ins>
                      </w:p>
                    </w:txbxContent>
                  </v:textbox>
                </v:shape>
                <w10:wrap type="topAndBottom" anchorx="margin"/>
              </v:group>
            </w:pict>
          </mc:Fallback>
        </mc:AlternateContent>
      </w:r>
      <w:r>
        <w:rPr>
          <w:noProof/>
        </w:rPr>
        <mc:AlternateContent>
          <mc:Choice Requires="wpg">
            <w:drawing>
              <wp:anchor distT="0" distB="0" distL="114300" distR="114300" simplePos="0" relativeHeight="251750400" behindDoc="0" locked="0" layoutInCell="1" allowOverlap="1" wp14:anchorId="70B25D8A" wp14:editId="2783D760">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172F2F" w:rsidRDefault="00172F2F">
                              <w:ins w:id="138"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086" style="position:absolute;left:0;text-align:left;margin-left:17.25pt;margin-top:11.5pt;width:219pt;height:190.5pt;z-index:251750400;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H80fW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087"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6" o:title=""/>
                </v:shape>
                <v:shape id="Text Box 86" o:spid="_x0000_s1088"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172F2F" w:rsidRDefault="00172F2F">
                        <w:ins w:id="139" w:author="ara952 reza" w:date="2020-04-01T22:46:00Z">
                          <w:r>
                            <w:t>a</w:t>
                          </w:r>
                        </w:ins>
                      </w:p>
                    </w:txbxContent>
                  </v:textbox>
                </v:shape>
                <w10:wrap type="topAndBottom" anchorx="margin"/>
              </v:group>
            </w:pict>
          </mc:Fallback>
        </mc:AlternateContent>
      </w:r>
    </w:p>
    <w:p w14:paraId="33216FB8" w14:textId="2F2438EF" w:rsidR="00F16E99" w:rsidRDefault="00F16E99" w:rsidP="00F16E99">
      <w:pPr>
        <w:spacing w:after="0"/>
        <w:jc w:val="both"/>
      </w:pPr>
    </w:p>
    <w:p w14:paraId="7C5E7FFC" w14:textId="1CCA6527" w:rsidR="00172F2F" w:rsidRDefault="00172F2F" w:rsidP="00172F2F">
      <w:pPr>
        <w:spacing w:after="0"/>
        <w:jc w:val="both"/>
        <w:rPr>
          <w:ins w:id="140" w:author="ara952 reza" w:date="2020-04-01T22:47:00Z"/>
        </w:rPr>
      </w:pPr>
      <w:ins w:id="141" w:author="ara952 reza" w:date="2020-04-01T22:47:00Z">
        <w:r w:rsidRPr="00DB6533">
          <w:rPr>
            <w:b/>
            <w:bCs/>
          </w:rPr>
          <w:t>3.4 Temperature and salinity variability</w:t>
        </w:r>
      </w:ins>
    </w:p>
    <w:p w14:paraId="20A09988" w14:textId="57C10227" w:rsidR="00172F2F" w:rsidRDefault="00172F2F" w:rsidP="00172F2F">
      <w:pPr>
        <w:spacing w:after="0"/>
        <w:jc w:val="both"/>
        <w:rPr>
          <w:ins w:id="142" w:author="ara952 reza" w:date="2020-04-01T22:48:00Z"/>
        </w:rPr>
      </w:pPr>
      <w:ins w:id="143" w:author="ara952 reza" w:date="2020-04-01T22:48:00Z">
        <w:r>
          <w:t>The temperature and salinity are evaluated against a set of 180 CTD casts from field observations in July and August 2018 (Fig. 2) and against the World Ocean Atlas Database casts. The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t>
        </w:r>
        <w:r w:rsidRPr="00707C2E">
          <w:t xml:space="preserve"> </w:t>
        </w:r>
      </w:ins>
    </w:p>
    <w:p w14:paraId="28E43925" w14:textId="06A4B8A2" w:rsidR="00172F2F" w:rsidRDefault="00172F2F">
      <w:pPr>
        <w:spacing w:after="0"/>
        <w:jc w:val="both"/>
        <w:rPr>
          <w:ins w:id="144" w:author="ara952 reza" w:date="2020-04-01T22:48:00Z"/>
        </w:rPr>
      </w:pPr>
      <w:ins w:id="145" w:author="ara952 reza" w:date="2020-04-01T22:48:00Z">
        <w:r>
          <w:t>The temperature</w:t>
        </w:r>
      </w:ins>
      <w:ins w:id="146" w:author="ara952 reza" w:date="2020-04-01T22:55:00Z">
        <w:r w:rsidR="00D356C4">
          <w:t xml:space="preserve"> and salinity</w:t>
        </w:r>
      </w:ins>
      <w:ins w:id="147" w:author="ara952 reza" w:date="2020-04-01T22:48:00Z">
        <w:r>
          <w:t xml:space="preserve"> plot</w:t>
        </w:r>
      </w:ins>
      <w:ins w:id="148" w:author="ara952 reza" w:date="2020-04-01T22:55:00Z">
        <w:r w:rsidR="00D356C4">
          <w:t>s</w:t>
        </w:r>
      </w:ins>
      <w:ins w:id="149" w:author="ara952 reza" w:date="2020-04-01T22:48:00Z">
        <w:r>
          <w:t xml:space="preserve"> </w:t>
        </w:r>
      </w:ins>
      <w:ins w:id="150" w:author="Ian Church [2]" w:date="2020-04-03T17:42:00Z">
        <w:r w:rsidR="00A76E71">
          <w:t xml:space="preserve">for the </w:t>
        </w:r>
      </w:ins>
      <w:ins w:id="151" w:author="ara952 reza" w:date="2020-04-01T22:48:00Z">
        <w:del w:id="152" w:author="Ian Church [2]" w:date="2020-04-03T17:42:00Z">
          <w:r w:rsidDel="00A76E71">
            <w:delText xml:space="preserve">show that the variability of </w:delText>
          </w:r>
        </w:del>
        <w:r>
          <w:t>observation</w:t>
        </w:r>
        <w:del w:id="153" w:author="Ian Church [2]" w:date="2020-04-03T17:42:00Z">
          <w:r w:rsidDel="00A76E71">
            <w:delText>s</w:delText>
          </w:r>
        </w:del>
        <w:r>
          <w:t xml:space="preserve"> </w:t>
        </w:r>
        <w:del w:id="154" w:author="Ian Church [2]" w:date="2020-04-03T17:42:00Z">
          <w:r w:rsidDel="00A76E71">
            <w:delText xml:space="preserve">is </w:delText>
          </w:r>
        </w:del>
      </w:ins>
      <w:ins w:id="155" w:author="ara952 reza" w:date="2020-04-01T22:53:00Z">
        <w:del w:id="156" w:author="Ian Church [2]" w:date="2020-04-03T17:42:00Z">
          <w:r w:rsidR="00D356C4" w:rsidDel="00A76E71">
            <w:delText>the same as</w:delText>
          </w:r>
        </w:del>
      </w:ins>
      <w:ins w:id="157" w:author="ara952 reza" w:date="2020-04-01T22:48:00Z">
        <w:del w:id="158" w:author="Ian Church [2]" w:date="2020-04-03T17:42:00Z">
          <w:r w:rsidDel="00A76E71">
            <w:delText xml:space="preserve"> the</w:delText>
          </w:r>
        </w:del>
      </w:ins>
      <w:ins w:id="159" w:author="Ian Church [2]" w:date="2020-04-03T17:42:00Z">
        <w:r w:rsidR="00A76E71">
          <w:t>and</w:t>
        </w:r>
      </w:ins>
      <w:ins w:id="160" w:author="ara952 reza" w:date="2020-04-01T22:48:00Z">
        <w:r>
          <w:t xml:space="preserve"> model</w:t>
        </w:r>
        <w:del w:id="161" w:author="Ian Church [2]" w:date="2020-04-03T17:42:00Z">
          <w:r w:rsidDel="00A76E71">
            <w:delText>ed</w:delText>
          </w:r>
        </w:del>
        <w:r>
          <w:t xml:space="preserve"> data</w:t>
        </w:r>
      </w:ins>
      <w:ins w:id="162" w:author="Ian Church [2]" w:date="2020-04-03T17:42:00Z">
        <w:r w:rsidR="00A76E71">
          <w:t xml:space="preserve"> show similar water mases ranging from</w:t>
        </w:r>
      </w:ins>
      <w:ins w:id="163" w:author="ara952 reza" w:date="2020-04-01T22:53:00Z">
        <w:del w:id="164" w:author="Ian Church [2]" w:date="2020-04-03T17:42:00Z">
          <w:r w:rsidR="00D356C4" w:rsidDel="00A76E71">
            <w:delText xml:space="preserve">, </w:delText>
          </w:r>
        </w:del>
      </w:ins>
      <w:ins w:id="165" w:author="ara952 reza" w:date="2020-04-01T22:55:00Z">
        <w:del w:id="166" w:author="Ian Church [2]" w:date="2020-04-03T17:42:00Z">
          <w:r w:rsidR="00D356C4" w:rsidDel="00A76E71">
            <w:delText>from</w:delText>
          </w:r>
        </w:del>
      </w:ins>
      <w:ins w:id="167" w:author="ara952 reza" w:date="2020-04-01T22:53:00Z">
        <w:r w:rsidR="00D356C4">
          <w:t xml:space="preserve"> 8 to 16 </w:t>
        </w:r>
        <w:r w:rsidR="00D356C4">
          <w:rPr>
            <w:rFonts w:cstheme="minorHAnsi"/>
          </w:rPr>
          <w:t>°</w:t>
        </w:r>
        <w:r w:rsidR="00D356C4">
          <w:t>C</w:t>
        </w:r>
      </w:ins>
      <w:ins w:id="168" w:author="ara952 reza" w:date="2020-04-01T22:55:00Z">
        <w:r w:rsidR="00D356C4">
          <w:t xml:space="preserve"> and 31 </w:t>
        </w:r>
      </w:ins>
      <w:ins w:id="169" w:author="ara952 reza" w:date="2020-04-01T22:56:00Z">
        <w:r w:rsidR="00D356C4">
          <w:t>to 34 ppt,</w:t>
        </w:r>
      </w:ins>
      <w:ins w:id="170" w:author="ara952 reza" w:date="2020-04-01T22:48:00Z">
        <w:r>
          <w:t xml:space="preserve"> implying </w:t>
        </w:r>
      </w:ins>
      <w:ins w:id="171" w:author="Ian Church [2]" w:date="2020-04-03T17:43:00Z">
        <w:r w:rsidR="003879F5">
          <w:t xml:space="preserve">consistent </w:t>
        </w:r>
      </w:ins>
      <w:ins w:id="172" w:author="ara952 reza" w:date="2020-04-01T22:48:00Z">
        <w:r>
          <w:t>temperature</w:t>
        </w:r>
      </w:ins>
      <w:ins w:id="173" w:author="ara952 reza" w:date="2020-04-01T22:56:00Z">
        <w:r w:rsidR="00D356C4">
          <w:t xml:space="preserve"> and salinity</w:t>
        </w:r>
      </w:ins>
      <w:ins w:id="174" w:author="ara952 reza" w:date="2020-04-01T22:48:00Z">
        <w:r>
          <w:t xml:space="preserve"> mixing in </w:t>
        </w:r>
      </w:ins>
      <w:ins w:id="175" w:author="ara952 reza" w:date="2020-04-01T22:54:00Z">
        <w:r w:rsidR="00D356C4">
          <w:t>both</w:t>
        </w:r>
      </w:ins>
      <w:ins w:id="176" w:author="Ian Church [2]" w:date="2020-04-03T17:43:00Z">
        <w:r w:rsidR="003879F5">
          <w:t xml:space="preserve"> the</w:t>
        </w:r>
      </w:ins>
      <w:ins w:id="177" w:author="ara952 reza" w:date="2020-04-01T22:54:00Z">
        <w:r w:rsidR="00D356C4">
          <w:t xml:space="preserve"> </w:t>
        </w:r>
      </w:ins>
      <w:ins w:id="178" w:author="ara952 reza" w:date="2020-04-01T22:48:00Z">
        <w:r>
          <w:t>model</w:t>
        </w:r>
      </w:ins>
      <w:ins w:id="179" w:author="ara952 reza" w:date="2020-04-01T22:54:00Z">
        <w:r w:rsidR="00D356C4">
          <w:t xml:space="preserve"> and </w:t>
        </w:r>
      </w:ins>
      <w:ins w:id="180" w:author="ara952 reza" w:date="2020-04-01T22:57:00Z">
        <w:r w:rsidR="00D356C4">
          <w:t>observation</w:t>
        </w:r>
      </w:ins>
      <w:ins w:id="181" w:author="Ian Church [2]" w:date="2020-04-03T17:43:00Z">
        <w:r w:rsidR="003879F5">
          <w:t>s</w:t>
        </w:r>
      </w:ins>
      <w:ins w:id="182" w:author="ara952 reza" w:date="2020-04-01T22:57:00Z">
        <w:r w:rsidR="00D356C4">
          <w:t xml:space="preserve"> (Fig. 1</w:t>
        </w:r>
      </w:ins>
      <w:ins w:id="183" w:author="ara952 reza" w:date="2020-04-01T22:58:00Z">
        <w:r w:rsidR="00D356C4">
          <w:t>3</w:t>
        </w:r>
      </w:ins>
      <w:ins w:id="184" w:author="ara952 reza" w:date="2020-04-01T22:57:00Z">
        <w:r w:rsidR="00D356C4">
          <w:t xml:space="preserve"> a, b)</w:t>
        </w:r>
      </w:ins>
      <w:ins w:id="185" w:author="ara952 reza" w:date="2020-04-01T22:48:00Z">
        <w:r>
          <w:t xml:space="preserve">. Observations show a linear relationship between salinity and temperature (Fig. </w:t>
        </w:r>
      </w:ins>
      <w:ins w:id="186" w:author="ara952 reza" w:date="2020-04-01T22:58:00Z">
        <w:r w:rsidR="00D356C4">
          <w:t>14</w:t>
        </w:r>
      </w:ins>
      <w:ins w:id="187" w:author="ara952 reza" w:date="2020-04-01T22:48:00Z">
        <w:r>
          <w:t xml:space="preserve"> a). The same trend is clear in the model data but with a lower gradient (Fig. </w:t>
        </w:r>
      </w:ins>
      <w:ins w:id="188" w:author="ara952 reza" w:date="2020-04-01T22:58:00Z">
        <w:r w:rsidR="00D356C4">
          <w:t>14</w:t>
        </w:r>
      </w:ins>
      <w:ins w:id="189" w:author="ara952 reza" w:date="2020-04-01T22:48:00Z">
        <w:r>
          <w:t>b).</w:t>
        </w:r>
      </w:ins>
    </w:p>
    <w:p w14:paraId="7CD46B4B" w14:textId="194154FD" w:rsidR="00172F2F" w:rsidRDefault="00235F00" w:rsidP="000E2D6B">
      <w:pPr>
        <w:rPr>
          <w:ins w:id="190" w:author="ara952 reza" w:date="2020-04-01T23:03:00Z"/>
        </w:rPr>
      </w:pPr>
      <w:ins w:id="191" w:author="ara952 reza" w:date="2020-04-01T23:02:00Z">
        <w:r>
          <w:rPr>
            <w:noProof/>
          </w:rPr>
          <mc:AlternateContent>
            <mc:Choice Requires="wps">
              <w:drawing>
                <wp:anchor distT="0" distB="0" distL="114300" distR="114300" simplePos="0" relativeHeight="251761664" behindDoc="0" locked="0" layoutInCell="1" allowOverlap="1" wp14:anchorId="382AF69D" wp14:editId="6CBD8AD3">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47B5E8E2" w:rsidR="00AD0B99" w:rsidRPr="00A26117" w:rsidRDefault="00AD0B99">
                              <w:pPr>
                                <w:pStyle w:val="Caption"/>
                                <w:rPr>
                                  <w:noProof/>
                                </w:rPr>
                                <w:pPrChange w:id="192" w:author="ara952 reza" w:date="2020-04-01T23:02:00Z">
                                  <w:pPr/>
                                </w:pPrChange>
                              </w:pPr>
                              <w:ins w:id="193" w:author="ara952 reza" w:date="2020-04-01T23:02:00Z">
                                <w:r>
                                  <w:t xml:space="preserve">Figure </w:t>
                                </w:r>
                                <w:r>
                                  <w:fldChar w:fldCharType="begin"/>
                                </w:r>
                                <w:r>
                                  <w:instrText xml:space="preserve"> SEQ Figure \* ARABIC </w:instrText>
                                </w:r>
                              </w:ins>
                              <w:r>
                                <w:fldChar w:fldCharType="separate"/>
                              </w:r>
                              <w:r w:rsidR="001A0B22">
                                <w:rPr>
                                  <w:noProof/>
                                </w:rPr>
                                <w:t>13</w:t>
                              </w:r>
                              <w:ins w:id="194" w:author="ara952 reza" w:date="2020-04-01T23:02:00Z">
                                <w:r>
                                  <w:fldChar w:fldCharType="end"/>
                                </w:r>
                                <w:r>
                                  <w:t>.</w:t>
                                </w:r>
                                <w:r w:rsidRPr="006C57EA">
                                  <w:t>Scatter plots of a) salinity and b) temperature for observed and modelled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089" type="#_x0000_t202" style="position:absolute;margin-left:29.25pt;margin-top:179.4pt;width:381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6dU3aTECAABqBAAADgAAAAAAAAAAAAAAAAAu&#10;AgAAZHJzL2Uyb0RvYy54bWxQSwECLQAUAAYACAAAACEAD3JKct8AAAAKAQAADwAAAAAAAAAAAAAA&#10;AACLBAAAZHJzL2Rvd25yZXYueG1sUEsFBgAAAAAEAAQA8wAAAJcFAAAAAA==&#10;" stroked="f">
                  <v:textbox inset="0,0,0,0">
                    <w:txbxContent>
                      <w:p w14:paraId="191F1976" w14:textId="47B5E8E2" w:rsidR="00AD0B99" w:rsidRPr="00A26117" w:rsidRDefault="00AD0B99">
                        <w:pPr>
                          <w:pStyle w:val="Caption"/>
                          <w:rPr>
                            <w:noProof/>
                          </w:rPr>
                          <w:pPrChange w:id="195" w:author="ara952 reza" w:date="2020-04-01T23:02:00Z">
                            <w:pPr/>
                          </w:pPrChange>
                        </w:pPr>
                        <w:ins w:id="196" w:author="ara952 reza" w:date="2020-04-01T23:02:00Z">
                          <w:r>
                            <w:t xml:space="preserve">Figure </w:t>
                          </w:r>
                          <w:r>
                            <w:fldChar w:fldCharType="begin"/>
                          </w:r>
                          <w:r>
                            <w:instrText xml:space="preserve"> SEQ Figure \* ARABIC </w:instrText>
                          </w:r>
                        </w:ins>
                        <w:r>
                          <w:fldChar w:fldCharType="separate"/>
                        </w:r>
                        <w:r w:rsidR="001A0B22">
                          <w:rPr>
                            <w:noProof/>
                          </w:rPr>
                          <w:t>13</w:t>
                        </w:r>
                        <w:ins w:id="197" w:author="ara952 reza" w:date="2020-04-01T23:02:00Z">
                          <w:r>
                            <w:fldChar w:fldCharType="end"/>
                          </w:r>
                          <w:r>
                            <w:t>.</w:t>
                          </w:r>
                          <w:r w:rsidRPr="006C57EA">
                            <w:t>Scatter plots of a) salinity and b) temperature for observed and modelled data</w:t>
                          </w:r>
                        </w:ins>
                      </w:p>
                    </w:txbxContent>
                  </v:textbox>
                  <w10:wrap type="topAndBottom"/>
                </v:shape>
              </w:pict>
            </mc:Fallback>
          </mc:AlternateContent>
        </w:r>
      </w:ins>
      <w:ins w:id="198" w:author="ara952 reza" w:date="2020-04-01T23:03:00Z">
        <w:r>
          <w:rPr>
            <w:noProof/>
          </w:rPr>
          <mc:AlternateContent>
            <mc:Choice Requires="wps">
              <w:drawing>
                <wp:anchor distT="0" distB="0" distL="114300" distR="114300" simplePos="0" relativeHeight="251764736" behindDoc="0" locked="0" layoutInCell="1" allowOverlap="1" wp14:anchorId="649E17C4" wp14:editId="32D89E44">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0BE34A17" w:rsidR="00AD0B99" w:rsidRDefault="00AD0B99" w:rsidP="00AD0B99">
                              <w:ins w:id="199" w:author="ara952 reza" w:date="2020-04-01T23:03: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090" type="#_x0000_t202" style="position:absolute;margin-left:237.9pt;margin-top:24.9pt;width:19.2pt;height:2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" filled="f" stroked="f" strokeweight=".5pt">
                  <v:textbox>
                    <w:txbxContent>
                      <w:p w14:paraId="3216363F" w14:textId="0BE34A17" w:rsidR="00AD0B99" w:rsidRDefault="00AD0B99" w:rsidP="00AD0B99">
                        <w:ins w:id="200" w:author="ara952 reza" w:date="2020-04-01T23:03:00Z">
                          <w:r>
                            <w:t>b</w:t>
                          </w:r>
                        </w:ins>
                      </w:p>
                    </w:txbxContent>
                  </v:textbox>
                  <w10:wrap anchorx="margin"/>
                </v:shape>
              </w:pict>
            </mc:Fallback>
          </mc:AlternateContent>
        </w:r>
      </w:ins>
      <w:ins w:id="201" w:author="ara952 reza" w:date="2020-04-01T23:01:00Z">
        <w:r>
          <w:rPr>
            <w:noProof/>
          </w:rPr>
          <w:drawing>
            <wp:anchor distT="0" distB="0" distL="114300" distR="114300" simplePos="0" relativeHeight="251757568" behindDoc="0" locked="0" layoutInCell="1" allowOverlap="1" wp14:anchorId="2004FED7" wp14:editId="0C140CED">
              <wp:simplePos x="0" y="0"/>
              <wp:positionH relativeFrom="margin">
                <wp:align>right</wp:align>
              </wp:positionH>
              <wp:positionV relativeFrom="paragraph">
                <wp:posOffset>354330</wp:posOffset>
              </wp:positionV>
              <wp:extent cx="2871470" cy="1800225"/>
              <wp:effectExtent l="0" t="0" r="508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470" cy="18002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5C6346F" wp14:editId="42B41528">
              <wp:simplePos x="0" y="0"/>
              <wp:positionH relativeFrom="margin">
                <wp:posOffset>19050</wp:posOffset>
              </wp:positionH>
              <wp:positionV relativeFrom="paragraph">
                <wp:posOffset>371475</wp:posOffset>
              </wp:positionV>
              <wp:extent cx="2924175" cy="179895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1798955"/>
                      </a:xfrm>
                      <a:prstGeom prst="rect">
                        <a:avLst/>
                      </a:prstGeom>
                      <a:noFill/>
                    </pic:spPr>
                  </pic:pic>
                </a:graphicData>
              </a:graphic>
              <wp14:sizeRelH relativeFrom="margin">
                <wp14:pctWidth>0</wp14:pctWidth>
              </wp14:sizeRelH>
              <wp14:sizeRelV relativeFrom="margin">
                <wp14:pctHeight>0</wp14:pctHeight>
              </wp14:sizeRelV>
            </wp:anchor>
          </w:drawing>
        </w:r>
      </w:ins>
      <w:ins w:id="202" w:author="ara952 reza" w:date="2020-04-01T23:03:00Z">
        <w:r w:rsidR="00AD0B99">
          <w:rPr>
            <w:noProof/>
          </w:rPr>
          <mc:AlternateContent>
            <mc:Choice Requires="wps">
              <w:drawing>
                <wp:anchor distT="0" distB="0" distL="114300" distR="114300" simplePos="0" relativeHeight="251762688" behindDoc="0" locked="0" layoutInCell="1" allowOverlap="1" wp14:anchorId="63017DB4" wp14:editId="29BD739A">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841EC2" w:rsidR="00AD0B99" w:rsidRDefault="00AD0B99">
                              <w:ins w:id="203" w:author="ara952 reza" w:date="2020-04-01T23:03: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091" type="#_x0000_t202" style="position:absolute;margin-left:0;margin-top:23.4pt;width:19.2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" filled="f" stroked="f" strokeweight=".5pt">
                  <v:textbox>
                    <w:txbxContent>
                      <w:p w14:paraId="05F06E4A" w14:textId="7D841EC2" w:rsidR="00AD0B99" w:rsidRDefault="00AD0B99">
                        <w:ins w:id="204" w:author="ara952 reza" w:date="2020-04-01T23:03:00Z">
                          <w:r>
                            <w:t>a</w:t>
                          </w:r>
                        </w:ins>
                      </w:p>
                    </w:txbxContent>
                  </v:textbox>
                  <w10:wrap anchorx="margin"/>
                </v:shape>
              </w:pict>
            </mc:Fallback>
          </mc:AlternateContent>
        </w:r>
      </w:ins>
    </w:p>
    <w:p w14:paraId="03932D37" w14:textId="0093AB58" w:rsidR="006F7B81" w:rsidRDefault="00EC1464" w:rsidP="006F7B81">
      <w:pPr>
        <w:rPr>
          <w:ins w:id="205" w:author="ara952 reza" w:date="2020-04-01T23:24:00Z"/>
          <w:b/>
          <w:bCs/>
        </w:rPr>
      </w:pPr>
      <w:ins w:id="206" w:author="ara952 reza" w:date="2020-04-01T23:03:00Z">
        <w:r>
          <w:rPr>
            <w:noProof/>
          </w:rPr>
          <w:lastRenderedPageBreak/>
          <w:drawing>
            <wp:anchor distT="0" distB="0" distL="114300" distR="114300" simplePos="0" relativeHeight="251766784" behindDoc="0" locked="0" layoutInCell="1" allowOverlap="1" wp14:anchorId="56BF0E9B" wp14:editId="256399C9">
              <wp:simplePos x="0" y="0"/>
              <wp:positionH relativeFrom="margin">
                <wp:posOffset>34290</wp:posOffset>
              </wp:positionH>
              <wp:positionV relativeFrom="paragraph">
                <wp:posOffset>33655</wp:posOffset>
              </wp:positionV>
              <wp:extent cx="2956560" cy="18764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560" cy="1876425"/>
                      </a:xfrm>
                      <a:prstGeom prst="rect">
                        <a:avLst/>
                      </a:prstGeom>
                      <a:noFill/>
                    </pic:spPr>
                  </pic:pic>
                </a:graphicData>
              </a:graphic>
              <wp14:sizeRelH relativeFrom="margin">
                <wp14:pctWidth>0</wp14:pctWidth>
              </wp14:sizeRelH>
              <wp14:sizeRelV relativeFrom="margin">
                <wp14:pctHeight>0</wp14:pctHeight>
              </wp14:sizeRelV>
            </wp:anchor>
          </w:drawing>
        </w:r>
      </w:ins>
      <w:ins w:id="207" w:author="ara952 reza" w:date="2020-04-01T23:04:00Z">
        <w:r>
          <w:rPr>
            <w:noProof/>
          </w:rPr>
          <w:drawing>
            <wp:anchor distT="0" distB="0" distL="114300" distR="114300" simplePos="0" relativeHeight="251768832" behindDoc="0" locked="0" layoutInCell="1" allowOverlap="1" wp14:anchorId="691C42E8" wp14:editId="3C2107FD">
              <wp:simplePos x="0" y="0"/>
              <wp:positionH relativeFrom="margin">
                <wp:align>right</wp:align>
              </wp:positionH>
              <wp:positionV relativeFrom="paragraph">
                <wp:posOffset>38100</wp:posOffset>
              </wp:positionV>
              <wp:extent cx="2954655" cy="187769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4655" cy="1877695"/>
                      </a:xfrm>
                      <a:prstGeom prst="rect">
                        <a:avLst/>
                      </a:prstGeom>
                      <a:noFill/>
                    </pic:spPr>
                  </pic:pic>
                </a:graphicData>
              </a:graphic>
              <wp14:sizeRelH relativeFrom="margin">
                <wp14:pctWidth>0</wp14:pctWidth>
              </wp14:sizeRelH>
              <wp14:sizeRelV relativeFrom="margin">
                <wp14:pctHeight>0</wp14:pctHeight>
              </wp14:sizeRelV>
            </wp:anchor>
          </w:drawing>
        </w:r>
      </w:ins>
      <w:ins w:id="208" w:author="ara952 reza" w:date="2020-04-01T23:05:00Z">
        <w:r w:rsidR="00235F00">
          <w:rPr>
            <w:noProof/>
          </w:rPr>
          <mc:AlternateContent>
            <mc:Choice Requires="wps">
              <w:drawing>
                <wp:anchor distT="0" distB="0" distL="114300" distR="114300" simplePos="0" relativeHeight="251773952" behindDoc="0" locked="0" layoutInCell="1" allowOverlap="1" wp14:anchorId="211D0D4D" wp14:editId="652C4BBB">
                  <wp:simplePos x="0" y="0"/>
                  <wp:positionH relativeFrom="column">
                    <wp:posOffset>2941320</wp:posOffset>
                  </wp:positionH>
                  <wp:positionV relativeFrom="paragraph">
                    <wp:posOffset>49530</wp:posOffset>
                  </wp:positionV>
                  <wp:extent cx="28194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7EC1BB4A" w14:textId="1E4C17F3" w:rsidR="00CC68D4" w:rsidRDefault="00CC68D4" w:rsidP="00CC68D4">
                              <w:ins w:id="209" w:author="ara952 reza" w:date="2020-04-01T23:05: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D0D4D" id="Text Box 100" o:spid="_x0000_s1092" type="#_x0000_t202" style="position:absolute;margin-left:231.6pt;margin-top:3.9pt;width:22.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" filled="f" stroked="f" strokeweight=".5pt">
                  <v:textbox>
                    <w:txbxContent>
                      <w:p w14:paraId="7EC1BB4A" w14:textId="1E4C17F3" w:rsidR="00CC68D4" w:rsidRDefault="00CC68D4" w:rsidP="00CC68D4">
                        <w:ins w:id="210" w:author="ara952 reza" w:date="2020-04-01T23:05:00Z">
                          <w:r>
                            <w:t>b</w:t>
                          </w:r>
                        </w:ins>
                      </w:p>
                    </w:txbxContent>
                  </v:textbox>
                </v:shape>
              </w:pict>
            </mc:Fallback>
          </mc:AlternateContent>
        </w:r>
        <w:r w:rsidR="00235F00">
          <w:rPr>
            <w:noProof/>
          </w:rPr>
          <mc:AlternateContent>
            <mc:Choice Requires="wps">
              <w:drawing>
                <wp:anchor distT="0" distB="0" distL="114300" distR="114300" simplePos="0" relativeHeight="251770880" behindDoc="0" locked="0" layoutInCell="1" allowOverlap="1" wp14:anchorId="757AD92E" wp14:editId="64D1AD74">
                  <wp:simplePos x="0" y="0"/>
                  <wp:positionH relativeFrom="margin">
                    <wp:posOffset>152400</wp:posOffset>
                  </wp:positionH>
                  <wp:positionV relativeFrom="paragraph">
                    <wp:posOffset>2042160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342CDED4" w:rsidR="00CC68D4" w:rsidRPr="00C068D4" w:rsidRDefault="00CC68D4">
                              <w:pPr>
                                <w:pStyle w:val="Caption"/>
                                <w:rPr>
                                  <w:noProof/>
                                </w:rPr>
                                <w:pPrChange w:id="211" w:author="ara952 reza" w:date="2020-04-01T23:05:00Z">
                                  <w:pPr/>
                                </w:pPrChange>
                              </w:pPr>
                              <w:ins w:id="212" w:author="ara952 reza" w:date="2020-04-01T23:05:00Z">
                                <w:r>
                                  <w:t xml:space="preserve">Figure </w:t>
                                </w:r>
                                <w:r>
                                  <w:fldChar w:fldCharType="begin"/>
                                </w:r>
                                <w:r>
                                  <w:instrText xml:space="preserve"> SEQ Figure \* ARABIC </w:instrText>
                                </w:r>
                              </w:ins>
                              <w:r>
                                <w:fldChar w:fldCharType="separate"/>
                              </w:r>
                              <w:r w:rsidR="001A0B22">
                                <w:rPr>
                                  <w:noProof/>
                                </w:rPr>
                                <w:t>14</w:t>
                              </w:r>
                              <w:ins w:id="213" w:author="ara952 reza" w:date="2020-04-01T23:05:00Z">
                                <w:r>
                                  <w:fldChar w:fldCharType="end"/>
                                </w:r>
                                <w:r>
                                  <w:t>.</w:t>
                                </w:r>
                                <w:r w:rsidRPr="000002FD">
                                  <w:t>Scatterplots of the relation between salinity and temperature in the (a) observations and (b) model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093" type="#_x0000_t202" style="position:absolute;margin-left:12pt;margin-top:160.8pt;width:431.25pt;height:23.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iqMwIAAGoEAAAOAAAAZHJzL2Uyb0RvYy54bWysVFFv2yAQfp+0/4B4X5xkS9tY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" stroked="f">
                  <v:textbox inset="0,0,0,0">
                    <w:txbxContent>
                      <w:p w14:paraId="0DB807EE" w14:textId="342CDED4" w:rsidR="00CC68D4" w:rsidRPr="00C068D4" w:rsidRDefault="00CC68D4">
                        <w:pPr>
                          <w:pStyle w:val="Caption"/>
                          <w:rPr>
                            <w:noProof/>
                          </w:rPr>
                          <w:pPrChange w:id="214" w:author="ara952 reza" w:date="2020-04-01T23:05:00Z">
                            <w:pPr/>
                          </w:pPrChange>
                        </w:pPr>
                        <w:ins w:id="215" w:author="ara952 reza" w:date="2020-04-01T23:05:00Z">
                          <w:r>
                            <w:t xml:space="preserve">Figure </w:t>
                          </w:r>
                          <w:r>
                            <w:fldChar w:fldCharType="begin"/>
                          </w:r>
                          <w:r>
                            <w:instrText xml:space="preserve"> SEQ Figure \* ARABIC </w:instrText>
                          </w:r>
                        </w:ins>
                        <w:r>
                          <w:fldChar w:fldCharType="separate"/>
                        </w:r>
                        <w:r w:rsidR="001A0B22">
                          <w:rPr>
                            <w:noProof/>
                          </w:rPr>
                          <w:t>14</w:t>
                        </w:r>
                        <w:ins w:id="216" w:author="ara952 reza" w:date="2020-04-01T23:05:00Z">
                          <w:r>
                            <w:fldChar w:fldCharType="end"/>
                          </w:r>
                          <w:r>
                            <w:t>.</w:t>
                          </w:r>
                          <w:r w:rsidRPr="000002FD">
                            <w:t>Scatterplots of the relation between salinity and temperature in the (a) observations and (b) model data</w:t>
                          </w:r>
                        </w:ins>
                      </w:p>
                    </w:txbxContent>
                  </v:textbox>
                  <w10:wrap type="topAndBottom" anchorx="margin"/>
                </v:shape>
              </w:pict>
            </mc:Fallback>
          </mc:AlternateContent>
        </w:r>
        <w:r w:rsidR="00235F00">
          <w:rPr>
            <w:noProof/>
          </w:rPr>
          <mc:AlternateContent>
            <mc:Choice Requires="wps">
              <w:drawing>
                <wp:anchor distT="0" distB="0" distL="114300" distR="114300" simplePos="0" relativeHeight="251771904" behindDoc="0" locked="0" layoutInCell="1" allowOverlap="1" wp14:anchorId="487B16C0" wp14:editId="19535E0C">
                  <wp:simplePos x="0" y="0"/>
                  <wp:positionH relativeFrom="margin">
                    <wp:align>left</wp:align>
                  </wp:positionH>
                  <wp:positionV relativeFrom="paragraph">
                    <wp:posOffset>59055</wp:posOffset>
                  </wp:positionV>
                  <wp:extent cx="281940" cy="2438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12AFF6A0" w14:textId="777522C9" w:rsidR="00CC68D4" w:rsidRDefault="00CC68D4">
                              <w:ins w:id="217" w:author="ara952 reza" w:date="2020-04-01T23:0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B16C0" id="Text Box 99" o:spid="_x0000_s1094" type="#_x0000_t202" style="position:absolute;margin-left:0;margin-top:4.65pt;width:22.2pt;height:19.2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" filled="f" stroked="f" strokeweight=".5pt">
                  <v:textbox>
                    <w:txbxContent>
                      <w:p w14:paraId="12AFF6A0" w14:textId="777522C9" w:rsidR="00CC68D4" w:rsidRDefault="00CC68D4">
                        <w:ins w:id="218" w:author="ara952 reza" w:date="2020-04-01T23:05:00Z">
                          <w:r>
                            <w:t>a</w:t>
                          </w:r>
                        </w:ins>
                      </w:p>
                    </w:txbxContent>
                  </v:textbox>
                  <w10:wrap anchorx="margin"/>
                </v:shape>
              </w:pict>
            </mc:Fallback>
          </mc:AlternateContent>
        </w:r>
      </w:ins>
    </w:p>
    <w:p w14:paraId="6E7A6EEF" w14:textId="2402340A" w:rsidR="00507320" w:rsidRDefault="00507320">
      <w:pPr>
        <w:rPr>
          <w:ins w:id="219" w:author="ara952 reza" w:date="2020-04-01T23:06:00Z"/>
        </w:rPr>
        <w:pPrChange w:id="220" w:author="ara952 reza" w:date="2020-04-01T23:24:00Z">
          <w:pPr>
            <w:spacing w:after="0"/>
            <w:jc w:val="both"/>
          </w:pPr>
        </w:pPrChange>
      </w:pPr>
      <w:ins w:id="221" w:author="ara952 reza" w:date="2020-04-01T23:06:00Z">
        <w:r w:rsidRPr="00226112">
          <w:rPr>
            <w:b/>
            <w:bCs/>
          </w:rPr>
          <w:t>3.5 Sea surface temperature</w:t>
        </w:r>
      </w:ins>
    </w:p>
    <w:p w14:paraId="69FEA6A8" w14:textId="36CE0F92" w:rsidR="00507320" w:rsidRDefault="00507320" w:rsidP="00507320">
      <w:pPr>
        <w:spacing w:after="0"/>
        <w:jc w:val="both"/>
        <w:rPr>
          <w:ins w:id="222" w:author="ara952 reza" w:date="2020-04-01T23:06:00Z"/>
        </w:rPr>
      </w:pPr>
    </w:p>
    <w:p w14:paraId="694C6128" w14:textId="4889D5E1" w:rsidR="00507320" w:rsidRDefault="00A87141" w:rsidP="00507320">
      <w:pPr>
        <w:spacing w:after="0"/>
        <w:jc w:val="both"/>
        <w:rPr>
          <w:ins w:id="223" w:author="ara952 reza" w:date="2020-04-01T23:23:00Z"/>
        </w:rPr>
      </w:pPr>
      <w:ins w:id="224" w:author="ara952 reza" w:date="2020-04-01T23:23:00Z">
        <w:r>
          <w:rPr>
            <w:noProof/>
          </w:rPr>
          <w:drawing>
            <wp:anchor distT="0" distB="0" distL="114300" distR="114300" simplePos="0" relativeHeight="251776000" behindDoc="0" locked="0" layoutInCell="1" allowOverlap="1" wp14:anchorId="3FCAE93A" wp14:editId="0F233DC3">
              <wp:simplePos x="0" y="0"/>
              <wp:positionH relativeFrom="margin">
                <wp:posOffset>90805</wp:posOffset>
              </wp:positionH>
              <wp:positionV relativeFrom="paragraph">
                <wp:posOffset>3092450</wp:posOffset>
              </wp:positionV>
              <wp:extent cx="5662295" cy="17526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295" cy="1752600"/>
                      </a:xfrm>
                      <a:prstGeom prst="rect">
                        <a:avLst/>
                      </a:prstGeom>
                      <a:noFill/>
                    </pic:spPr>
                  </pic:pic>
                </a:graphicData>
              </a:graphic>
            </wp:anchor>
          </w:drawing>
        </w:r>
        <w:r>
          <w:rPr>
            <w:noProof/>
          </w:rPr>
          <w:drawing>
            <wp:anchor distT="0" distB="0" distL="114300" distR="114300" simplePos="0" relativeHeight="251774976" behindDoc="0" locked="0" layoutInCell="1" allowOverlap="1" wp14:anchorId="7EB1B1B0" wp14:editId="5B0A5413">
              <wp:simplePos x="0" y="0"/>
              <wp:positionH relativeFrom="margin">
                <wp:posOffset>76200</wp:posOffset>
              </wp:positionH>
              <wp:positionV relativeFrom="paragraph">
                <wp:posOffset>1266825</wp:posOffset>
              </wp:positionV>
              <wp:extent cx="5763260" cy="1805940"/>
              <wp:effectExtent l="0" t="0" r="889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260" cy="1805940"/>
                      </a:xfrm>
                      <a:prstGeom prst="rect">
                        <a:avLst/>
                      </a:prstGeom>
                      <a:noFill/>
                    </pic:spPr>
                  </pic:pic>
                </a:graphicData>
              </a:graphic>
              <wp14:sizeRelH relativeFrom="margin">
                <wp14:pctWidth>0</wp14:pctWidth>
              </wp14:sizeRelH>
              <wp14:sizeRelV relativeFrom="margin">
                <wp14:pctHeight>0</wp14:pctHeight>
              </wp14:sizeRelV>
            </wp:anchor>
          </w:drawing>
        </w:r>
      </w:ins>
      <w:ins w:id="225" w:author="ara952 reza" w:date="2020-04-01T23:06:00Z">
        <w:r w:rsidR="00507320">
          <w:t xml:space="preserve">Figure </w:t>
        </w:r>
      </w:ins>
      <w:ins w:id="226" w:author="ara952 reza" w:date="2020-04-01T23:25:00Z">
        <w:r w:rsidR="006F7B81">
          <w:t>15</w:t>
        </w:r>
      </w:ins>
      <w:ins w:id="227" w:author="ara952 reza" w:date="2020-04-01T23:06:00Z">
        <w:r w:rsidR="00507320">
          <w:t xml:space="preserve"> shows the comparison between the model and sea surface temperature (SST) from the Group for </w:t>
        </w:r>
        <w:commentRangeStart w:id="228"/>
        <w:r w:rsidR="00507320">
          <w:t>High-Resolution Sea Surface Temperature (GHRSST) level 4 analysis which uses multi-scale two-dimensional variational algorithm with 1km resolution</w:t>
        </w:r>
        <w:commentRangeEnd w:id="228"/>
        <w:r w:rsidR="00507320">
          <w:rPr>
            <w:rStyle w:val="CommentReference"/>
          </w:rPr>
          <w:commentReference w:id="228"/>
        </w:r>
      </w:ins>
      <w:ins w:id="229" w:author="ara952 reza" w:date="2020-04-01T23:19:00Z">
        <w:r w:rsidR="006A1A81">
          <w:t>(Chao</w:t>
        </w:r>
      </w:ins>
      <w:ins w:id="230" w:author="ara952 reza" w:date="2020-04-01T23:20:00Z">
        <w:r w:rsidR="006A1A81">
          <w:t xml:space="preserve"> et al., 2009)</w:t>
        </w:r>
      </w:ins>
      <w:ins w:id="231" w:author="ara952 reza" w:date="2020-04-01T23:06:00Z">
        <w:r w:rsidR="00507320">
          <w:t>.</w:t>
        </w:r>
        <w:r w:rsidR="00507320" w:rsidRPr="00D812B4">
          <w:t xml:space="preserve"> </w:t>
        </w:r>
        <w:r w:rsidR="00507320">
          <w:t xml:space="preserve">Two daily and two monthly SST maps are shown in the Figure </w:t>
        </w:r>
      </w:ins>
      <w:ins w:id="232" w:author="ara952 reza" w:date="2020-04-01T23:25:00Z">
        <w:r w:rsidR="006F7B81">
          <w:t>15</w:t>
        </w:r>
      </w:ins>
      <w:ins w:id="233" w:author="ara952 reza" w:date="2020-04-01T23:06:00Z">
        <w:r w:rsidR="00507320">
          <w:t xml:space="preserve">. On July 31(Fig. </w:t>
        </w:r>
      </w:ins>
      <w:ins w:id="234" w:author="ara952 reza" w:date="2020-04-01T23:25:00Z">
        <w:r w:rsidR="006F7B81">
          <w:t>15</w:t>
        </w:r>
      </w:ins>
      <w:ins w:id="235" w:author="ara952 reza" w:date="2020-04-01T23:06:00Z">
        <w:r w:rsidR="00507320">
          <w:t>a),</w:t>
        </w:r>
        <w:r w:rsidR="00507320" w:rsidRPr="00D812B4">
          <w:t xml:space="preserve"> </w:t>
        </w:r>
        <w:r w:rsidR="00507320">
          <w:t xml:space="preserve">the warm water enters the Bay at the open boundary and in the middle </w:t>
        </w:r>
        <w:commentRangeStart w:id="236"/>
        <w:commentRangeStart w:id="237"/>
        <w:commentRangeStart w:id="238"/>
        <w:commentRangeStart w:id="239"/>
        <w:r w:rsidR="00507320">
          <w:t>of the bay a warmer mass is trapped between the cooler one, at the head of the Bay the water becomes cooler, and Grand Manan Island is surrounded by cooler water.</w:t>
        </w:r>
        <w:commentRangeEnd w:id="236"/>
        <w:r w:rsidR="00507320">
          <w:rPr>
            <w:rStyle w:val="CommentReference"/>
          </w:rPr>
          <w:commentReference w:id="236"/>
        </w:r>
      </w:ins>
      <w:commentRangeEnd w:id="237"/>
      <w:ins w:id="240" w:author="ara952 reza" w:date="2020-04-02T12:51:00Z">
        <w:r w:rsidR="00222903">
          <w:rPr>
            <w:rStyle w:val="CommentReference"/>
          </w:rPr>
          <w:commentReference w:id="237"/>
        </w:r>
      </w:ins>
      <w:commentRangeEnd w:id="238"/>
      <w:r w:rsidR="003879F5">
        <w:rPr>
          <w:rStyle w:val="CommentReference"/>
        </w:rPr>
        <w:commentReference w:id="238"/>
      </w:r>
      <w:commentRangeEnd w:id="239"/>
      <w:r w:rsidR="00721AA9">
        <w:rPr>
          <w:rStyle w:val="CommentReference"/>
        </w:rPr>
        <w:commentReference w:id="239"/>
      </w:r>
    </w:p>
    <w:p w14:paraId="46A9563C" w14:textId="4145B9FD" w:rsidR="00893281" w:rsidRDefault="00EC1464" w:rsidP="00507320">
      <w:pPr>
        <w:spacing w:after="0"/>
        <w:jc w:val="both"/>
        <w:rPr>
          <w:ins w:id="241" w:author="ara952 reza" w:date="2020-04-01T23:23:00Z"/>
        </w:rPr>
      </w:pPr>
      <w:ins w:id="242" w:author="ara952 reza" w:date="2020-04-01T23:27:00Z">
        <w:r>
          <w:rPr>
            <w:noProof/>
          </w:rPr>
          <w:lastRenderedPageBreak/>
          <mc:AlternateContent>
            <mc:Choice Requires="wps">
              <w:drawing>
                <wp:anchor distT="0" distB="0" distL="114300" distR="114300" simplePos="0" relativeHeight="251780096" behindDoc="0" locked="0" layoutInCell="1" allowOverlap="1" wp14:anchorId="6FB7DD1D" wp14:editId="53E8F0FC">
                  <wp:simplePos x="0" y="0"/>
                  <wp:positionH relativeFrom="column">
                    <wp:posOffset>228600</wp:posOffset>
                  </wp:positionH>
                  <wp:positionV relativeFrom="paragraph">
                    <wp:posOffset>4191000</wp:posOffset>
                  </wp:positionV>
                  <wp:extent cx="55905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731DA74B" w14:textId="310051F1" w:rsidR="006F7B81" w:rsidRPr="002E26D4" w:rsidRDefault="006F7B81">
                              <w:pPr>
                                <w:pStyle w:val="Caption"/>
                                <w:rPr>
                                  <w:noProof/>
                                </w:rPr>
                                <w:pPrChange w:id="243" w:author="ara952 reza" w:date="2020-04-01T23:27:00Z">
                                  <w:pPr>
                                    <w:spacing w:after="0"/>
                                    <w:jc w:val="both"/>
                                  </w:pPr>
                                </w:pPrChange>
                              </w:pPr>
                              <w:ins w:id="244" w:author="ara952 reza" w:date="2020-04-01T23:27:00Z">
                                <w:r>
                                  <w:t xml:space="preserve">Figure </w:t>
                                </w:r>
                                <w:r>
                                  <w:fldChar w:fldCharType="begin"/>
                                </w:r>
                                <w:r>
                                  <w:instrText xml:space="preserve"> SEQ Figure \* ARABIC </w:instrText>
                                </w:r>
                              </w:ins>
                              <w:r>
                                <w:fldChar w:fldCharType="separate"/>
                              </w:r>
                              <w:r w:rsidR="001A0B22">
                                <w:rPr>
                                  <w:noProof/>
                                </w:rPr>
                                <w:t>15</w:t>
                              </w:r>
                              <w:ins w:id="245"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46" w:author="ara952 reza" w:date="2020-04-02T12:52:00Z">
                                <w:r w:rsidR="00222903">
                                  <w:t xml:space="preserve">Figures from NASA </w:t>
                                </w:r>
                              </w:ins>
                              <w:ins w:id="247" w:author="ara952 reza" w:date="2020-04-02T12:53:00Z">
                                <w:r w:rsidR="00222903">
                                  <w:t>World View application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DD1D" id="Text Box 105" o:spid="_x0000_s1095" type="#_x0000_t202" style="position:absolute;left:0;text-align:left;margin-left:18pt;margin-top:330pt;width:440.2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8DfMQIAAGkEAAAOAAAAZHJzL2Uyb0RvYy54bWysVMFu2zAMvQ/YPwi6L066pliD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" stroked="f">
                  <v:textbox style="mso-fit-shape-to-text:t" inset="0,0,0,0">
                    <w:txbxContent>
                      <w:p w14:paraId="731DA74B" w14:textId="310051F1" w:rsidR="006F7B81" w:rsidRPr="002E26D4" w:rsidRDefault="006F7B81">
                        <w:pPr>
                          <w:pStyle w:val="Caption"/>
                          <w:rPr>
                            <w:noProof/>
                          </w:rPr>
                          <w:pPrChange w:id="248" w:author="ara952 reza" w:date="2020-04-01T23:27:00Z">
                            <w:pPr>
                              <w:spacing w:after="0"/>
                              <w:jc w:val="both"/>
                            </w:pPr>
                          </w:pPrChange>
                        </w:pPr>
                        <w:ins w:id="249" w:author="ara952 reza" w:date="2020-04-01T23:27:00Z">
                          <w:r>
                            <w:t xml:space="preserve">Figure </w:t>
                          </w:r>
                          <w:r>
                            <w:fldChar w:fldCharType="begin"/>
                          </w:r>
                          <w:r>
                            <w:instrText xml:space="preserve"> SEQ Figure \* ARABIC </w:instrText>
                          </w:r>
                        </w:ins>
                        <w:r>
                          <w:fldChar w:fldCharType="separate"/>
                        </w:r>
                        <w:r w:rsidR="001A0B22">
                          <w:rPr>
                            <w:noProof/>
                          </w:rPr>
                          <w:t>15</w:t>
                        </w:r>
                        <w:ins w:id="250"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51" w:author="ara952 reza" w:date="2020-04-02T12:52:00Z">
                          <w:r w:rsidR="00222903">
                            <w:t xml:space="preserve">Figures from NASA </w:t>
                          </w:r>
                        </w:ins>
                        <w:ins w:id="252" w:author="ara952 reza" w:date="2020-04-02T12:53:00Z">
                          <w:r w:rsidR="00222903">
                            <w:t>World View application</w:t>
                          </w:r>
                        </w:ins>
                      </w:p>
                    </w:txbxContent>
                  </v:textbox>
                  <w10:wrap type="topAndBottom"/>
                </v:shape>
              </w:pict>
            </mc:Fallback>
          </mc:AlternateContent>
        </w:r>
      </w:ins>
      <w:ins w:id="253" w:author="ara952 reza" w:date="2020-04-01T23:26:00Z">
        <w:r w:rsidR="00A87141">
          <w:rPr>
            <w:noProof/>
          </w:rPr>
          <w:drawing>
            <wp:anchor distT="0" distB="0" distL="114300" distR="114300" simplePos="0" relativeHeight="251778048" behindDoc="0" locked="0" layoutInCell="1" allowOverlap="1" wp14:anchorId="3E4817CB" wp14:editId="3621A39A">
              <wp:simplePos x="0" y="0"/>
              <wp:positionH relativeFrom="margin">
                <wp:align>center</wp:align>
              </wp:positionH>
              <wp:positionV relativeFrom="paragraph">
                <wp:posOffset>2065020</wp:posOffset>
              </wp:positionV>
              <wp:extent cx="5685790" cy="19583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790" cy="1958340"/>
                      </a:xfrm>
                      <a:prstGeom prst="rect">
                        <a:avLst/>
                      </a:prstGeom>
                      <a:noFill/>
                    </pic:spPr>
                  </pic:pic>
                </a:graphicData>
              </a:graphic>
              <wp14:sizeRelH relativeFrom="margin">
                <wp14:pctWidth>0</wp14:pctWidth>
              </wp14:sizeRelH>
              <wp14:sizeRelV relativeFrom="margin">
                <wp14:pctHeight>0</wp14:pctHeight>
              </wp14:sizeRelV>
            </wp:anchor>
          </w:drawing>
        </w:r>
      </w:ins>
      <w:ins w:id="254" w:author="ara952 reza" w:date="2020-04-01T23:25:00Z">
        <w:r w:rsidR="00A87141">
          <w:rPr>
            <w:noProof/>
          </w:rPr>
          <w:drawing>
            <wp:anchor distT="0" distB="0" distL="114300" distR="114300" simplePos="0" relativeHeight="251777024" behindDoc="0" locked="0" layoutInCell="1" allowOverlap="1" wp14:anchorId="1CC596D7" wp14:editId="2270C09E">
              <wp:simplePos x="0" y="0"/>
              <wp:positionH relativeFrom="margin">
                <wp:align>center</wp:align>
              </wp:positionH>
              <wp:positionV relativeFrom="paragraph">
                <wp:posOffset>0</wp:posOffset>
              </wp:positionV>
              <wp:extent cx="5738495" cy="196596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1965960"/>
                      </a:xfrm>
                      <a:prstGeom prst="rect">
                        <a:avLst/>
                      </a:prstGeom>
                      <a:noFill/>
                    </pic:spPr>
                  </pic:pic>
                </a:graphicData>
              </a:graphic>
            </wp:anchor>
          </w:drawing>
        </w:r>
      </w:ins>
    </w:p>
    <w:p w14:paraId="58122FAA" w14:textId="495E6305" w:rsidR="00893281" w:rsidRDefault="00893281" w:rsidP="00507320">
      <w:pPr>
        <w:spacing w:after="0"/>
        <w:jc w:val="both"/>
        <w:rPr>
          <w:ins w:id="255" w:author="ara952 reza" w:date="2020-04-01T23:06:00Z"/>
        </w:rPr>
      </w:pPr>
    </w:p>
    <w:p w14:paraId="4B9A420D" w14:textId="6356F830" w:rsidR="006F7B81" w:rsidRDefault="006F7B81" w:rsidP="006F7B81">
      <w:pPr>
        <w:spacing w:after="0"/>
        <w:jc w:val="both"/>
        <w:rPr>
          <w:ins w:id="256" w:author="ara952 reza" w:date="2020-04-01T23:27:00Z"/>
          <w:b/>
          <w:bCs/>
        </w:rPr>
      </w:pPr>
      <w:ins w:id="257" w:author="ara952 reza" w:date="2020-04-01T23:27:00Z">
        <w:r>
          <w:t>On August 15</w:t>
        </w:r>
        <w:r w:rsidRPr="00FC26BD">
          <w:rPr>
            <w:vertAlign w:val="superscript"/>
          </w:rPr>
          <w:t>th</w:t>
        </w:r>
        <w:r>
          <w:t xml:space="preserve"> (Fig. 15b), the cold water stretches along the coast of Nova Scotia and at the head of the Bay it goes towards the middle. The warm water flows into the Bay and between Grand Manan Island and Grand Passage a mass of cold water exists, and a mass of warm water is trapped in the middle of the Bay. The same trend is observed in the model, however, the cold water on the coast of Nova Scotia does not extended to the head of the Bay.</w:t>
        </w:r>
      </w:ins>
    </w:p>
    <w:p w14:paraId="77E4D9D1" w14:textId="77777777" w:rsidR="006F7B81" w:rsidRDefault="006F7B81" w:rsidP="006F7B81">
      <w:pPr>
        <w:spacing w:after="0"/>
        <w:jc w:val="both"/>
        <w:rPr>
          <w:ins w:id="258" w:author="ara952 reza" w:date="2020-04-01T23:27:00Z"/>
          <w:b/>
          <w:bCs/>
        </w:rPr>
      </w:pPr>
    </w:p>
    <w:p w14:paraId="218512C0" w14:textId="1735EB94" w:rsidR="006F7B81" w:rsidRDefault="006F7B81" w:rsidP="006F7B81">
      <w:pPr>
        <w:spacing w:after="0"/>
        <w:jc w:val="both"/>
        <w:rPr>
          <w:ins w:id="259" w:author="ara952 reza" w:date="2020-04-01T23:28:00Z"/>
        </w:rPr>
      </w:pPr>
      <w:ins w:id="260" w:author="ara952 reza" w:date="2020-04-01T23:27:00Z">
        <w:r>
          <w:t>It should be noted that the color scale is different from analysis SST on the left and the model on the right. The monthly mean SST for July (Fig. 15c) shows a different distribution of warm and cold water in the Bay and entering the warm water from the open boundary. The SST shows a warm mass of water in front of the Saint John River, but the model does not represent this, which may result from not including the effect of wind on the river surface discharge into the Bay. Mean SST in August (Fig. 15d) shows a warm mass of water in the middle of the bay, between two colder masses in both analysis and model, but more diffused in the analysis.</w:t>
        </w:r>
      </w:ins>
    </w:p>
    <w:p w14:paraId="0A9B4172" w14:textId="012A5A21" w:rsidR="009C14F1" w:rsidRDefault="009C14F1" w:rsidP="006F7B81">
      <w:pPr>
        <w:spacing w:after="0"/>
        <w:jc w:val="both"/>
        <w:rPr>
          <w:ins w:id="261" w:author="ara952 reza" w:date="2020-04-01T23:28:00Z"/>
        </w:rPr>
      </w:pPr>
    </w:p>
    <w:p w14:paraId="50D061CE" w14:textId="6B5F8FA3" w:rsidR="009C14F1" w:rsidRDefault="009C14F1" w:rsidP="006F7B81">
      <w:pPr>
        <w:spacing w:after="0"/>
        <w:jc w:val="both"/>
        <w:rPr>
          <w:ins w:id="262" w:author="ara952 reza" w:date="2020-04-01T23:28:00Z"/>
        </w:rPr>
      </w:pPr>
    </w:p>
    <w:p w14:paraId="4C16473E" w14:textId="0DB7E613" w:rsidR="009C14F1" w:rsidRDefault="009C14F1" w:rsidP="006F7B81">
      <w:pPr>
        <w:spacing w:after="0"/>
        <w:jc w:val="both"/>
        <w:rPr>
          <w:ins w:id="263" w:author="ara952 reza" w:date="2020-04-01T23:28:00Z"/>
        </w:rPr>
      </w:pPr>
    </w:p>
    <w:p w14:paraId="6302247E" w14:textId="643EDB73" w:rsidR="009C14F1" w:rsidRDefault="009C14F1" w:rsidP="006F7B81">
      <w:pPr>
        <w:spacing w:after="0"/>
        <w:jc w:val="both"/>
        <w:rPr>
          <w:ins w:id="264" w:author="ara952 reza" w:date="2020-04-01T23:28:00Z"/>
        </w:rPr>
      </w:pPr>
    </w:p>
    <w:p w14:paraId="5A75B746" w14:textId="77777777" w:rsidR="009C14F1" w:rsidRDefault="009C14F1" w:rsidP="006F7B81">
      <w:pPr>
        <w:spacing w:after="0"/>
        <w:jc w:val="both"/>
        <w:rPr>
          <w:ins w:id="265" w:author="ara952 reza" w:date="2020-04-01T23:27:00Z"/>
        </w:rPr>
      </w:pPr>
    </w:p>
    <w:p w14:paraId="6544F00E" w14:textId="77777777" w:rsidR="009C14F1" w:rsidRPr="00DB6533" w:rsidRDefault="009C14F1" w:rsidP="009C14F1">
      <w:pPr>
        <w:spacing w:after="0"/>
        <w:jc w:val="both"/>
        <w:rPr>
          <w:ins w:id="266" w:author="ara952 reza" w:date="2020-04-01T23:28:00Z"/>
          <w:b/>
          <w:bCs/>
        </w:rPr>
      </w:pPr>
      <w:ins w:id="267"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268" w:author="ara952 reza" w:date="2020-04-01T23:28:00Z"/>
          <w:b/>
          <w:bCs/>
        </w:rPr>
      </w:pPr>
    </w:p>
    <w:p w14:paraId="2283F11F" w14:textId="42EE029E" w:rsidR="009C14F1" w:rsidRDefault="009C14F1" w:rsidP="009C14F1">
      <w:pPr>
        <w:spacing w:after="0"/>
        <w:jc w:val="both"/>
        <w:rPr>
          <w:ins w:id="269" w:author="ara952 reza" w:date="2020-04-01T23:29:00Z"/>
        </w:rPr>
      </w:pPr>
      <w:ins w:id="270" w:author="ara952 reza" w:date="2020-04-01T23:28:00Z">
        <w:r>
          <w:t xml:space="preserve">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(Bricheno et al., 2013) to the Bay. The tidal level extracted from the tidal model, WebTide </w:t>
        </w:r>
        <w:r w:rsidRPr="000F3F98">
          <w:t>Scotia - Fundy - Maine</w:t>
        </w:r>
        <w:r>
          <w:t>, and temperature and salinity from an operational model in the area, RIOPS. The model is assessed using observational data, including temperature and salinity from CTD casts, and 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is colder and slightly saltier, and this bias may be coming from errors in the RIOPS temperature and salinity and not including the wind and heating as surface forcing in the model run.</w:t>
        </w:r>
      </w:ins>
    </w:p>
    <w:p w14:paraId="3FE730D4" w14:textId="23490F28" w:rsidR="009C14F1" w:rsidRDefault="009C14F1" w:rsidP="009C14F1">
      <w:pPr>
        <w:spacing w:after="0"/>
        <w:jc w:val="both"/>
        <w:rPr>
          <w:ins w:id="271" w:author="ara952 reza" w:date="2020-04-01T23:29:00Z"/>
        </w:rPr>
      </w:pPr>
    </w:p>
    <w:p w14:paraId="44D738B7" w14:textId="77777777" w:rsidR="009C14F1" w:rsidRDefault="009C14F1" w:rsidP="009C14F1">
      <w:pPr>
        <w:spacing w:after="0"/>
        <w:jc w:val="both"/>
        <w:rPr>
          <w:ins w:id="272" w:author="ara952 reza" w:date="2020-04-01T23:28:00Z"/>
        </w:rPr>
      </w:pPr>
    </w:p>
    <w:p w14:paraId="0FA78D64" w14:textId="77777777" w:rsidR="009C14F1" w:rsidRPr="009C14F1" w:rsidRDefault="009C14F1" w:rsidP="009C14F1">
      <w:pPr>
        <w:spacing w:after="0"/>
        <w:jc w:val="both"/>
        <w:rPr>
          <w:ins w:id="273" w:author="ara952 reza" w:date="2020-04-01T23:29:00Z"/>
          <w:rFonts w:ascii="Calibri" w:eastAsia="Calibri" w:hAnsi="Calibri" w:cs="Arial"/>
        </w:rPr>
      </w:pPr>
      <w:ins w:id="274"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part of the NASA Earth Observing System Data and Information System (EOSDIS).</w:t>
        </w:r>
      </w:ins>
    </w:p>
    <w:p w14:paraId="63EE0602" w14:textId="73CC9990" w:rsidR="00ED18C9" w:rsidRPr="004811F9" w:rsidRDefault="00734FAA" w:rsidP="004811F9">
      <w:pPr>
        <w:rPr>
          <w:ins w:id="275" w:author="Ian Church" w:date="2020-04-27T16:37:00Z"/>
        </w:rPr>
      </w:pPr>
      <w:ins w:id="276" w:author="Ian Church" w:date="2020-04-27T16:37:00Z">
        <w:r>
          <w:br w:type="page"/>
        </w:r>
      </w:ins>
    </w:p>
    <w:sdt>
      <w:sdtPr>
        <w:rPr>
          <w:rFonts w:asciiTheme="minorHAnsi" w:eastAsiaTheme="minorHAnsi" w:hAnsiTheme="minorHAnsi" w:cstheme="minorBidi"/>
          <w:color w:val="auto"/>
          <w:sz w:val="22"/>
          <w:szCs w:val="22"/>
          <w:lang w:val="en-CA"/>
        </w:rPr>
        <w:id w:val="1859232637"/>
        <w:docPartObj>
          <w:docPartGallery w:val="Bibliographies"/>
          <w:docPartUnique/>
        </w:docPartObj>
      </w:sdtPr>
      <w:sdtEndPr/>
      <w:sdtContent>
        <w:p w14:paraId="1D5E8ECD" w14:textId="289A02C5" w:rsidR="00A914A6" w:rsidRDefault="00A914A6">
          <w:pPr>
            <w:pStyle w:val="Heading1"/>
          </w:pPr>
          <w:r>
            <w:t>References</w:t>
          </w:r>
        </w:p>
        <w:sdt>
          <w:sdtPr>
            <w:id w:val="-573587230"/>
            <w:bibliography/>
          </w:sdtPr>
          <w:sdtEndPr/>
          <w:sdtContent>
            <w:p w14:paraId="79D3ECD4" w14:textId="77777777" w:rsidR="00A914A6" w:rsidRDefault="00A914A6" w:rsidP="00A914A6">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Abbasi, M. R., Chegini, V., Sadrinasab, M., &amp; Siadatmousavi, S. M. (2019). Correcting the Sea Surface Temperature by Data Assimilation Over the Persian Gulf. </w:t>
              </w:r>
              <w:r>
                <w:rPr>
                  <w:i/>
                  <w:iCs/>
                  <w:noProof/>
                  <w:lang w:val="en-US"/>
                </w:rPr>
                <w:t>Iranian Journal of Science and Technology, Transaction A: Science</w:t>
              </w:r>
              <w:r>
                <w:rPr>
                  <w:noProof/>
                  <w:lang w:val="en-US"/>
                </w:rPr>
                <w:t>, 43(1), 141–149.</w:t>
              </w:r>
            </w:p>
            <w:p w14:paraId="523173BB"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4E31AA5E"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6261C564" w14:textId="77777777" w:rsidR="00A914A6" w:rsidRDefault="00A914A6" w:rsidP="00A914A6">
              <w:pPr>
                <w:pStyle w:val="Bibliography"/>
                <w:ind w:left="720" w:hanging="720"/>
                <w:rPr>
                  <w:noProof/>
                  <w:lang w:val="en-US"/>
                </w:rPr>
              </w:pPr>
              <w:r>
                <w:rPr>
                  <w:noProof/>
                  <w:lang w:val="en-US"/>
                </w:rPr>
                <w:t xml:space="preserve">Aretxabaleta, A. L., McGillicuddy, D. J., Smith, K. W., &amp; Lynch, D. R. (2008). Model simulations of the Bay of Fundy Gyre: 1. Climatological results. </w:t>
              </w:r>
              <w:r>
                <w:rPr>
                  <w:i/>
                  <w:iCs/>
                  <w:noProof/>
                  <w:lang w:val="en-US"/>
                </w:rPr>
                <w:t>Journal of Geophysical Research Oceans</w:t>
              </w:r>
              <w:r>
                <w:rPr>
                  <w:noProof/>
                  <w:lang w:val="en-US"/>
                </w:rPr>
                <w:t>, 113(10), 1–16.</w:t>
              </w:r>
            </w:p>
            <w:p w14:paraId="5BDE8716" w14:textId="77777777" w:rsidR="00A914A6" w:rsidRDefault="00A914A6" w:rsidP="00A914A6">
              <w:pPr>
                <w:pStyle w:val="Bibliography"/>
                <w:ind w:left="720" w:hanging="720"/>
                <w:rPr>
                  <w:noProof/>
                  <w:lang w:val="en-US"/>
                </w:rPr>
              </w:pPr>
              <w:r>
                <w:rPr>
                  <w:noProof/>
                  <w:lang w:val="en-US"/>
                </w:rPr>
                <w:t xml:space="preserve">Aretxabaleta, A. L., McGillicuddy, D. J., Smith, K. W., Manning, J. P., &amp; Lynch, D. R. . (2009). Model simulations of the bay of fundy gyre: 2. Hindcasts for 2005-2007 reveal interannual variability in retentiveness. </w:t>
              </w:r>
              <w:r>
                <w:rPr>
                  <w:i/>
                  <w:iCs/>
                  <w:noProof/>
                  <w:lang w:val="en-US"/>
                </w:rPr>
                <w:t>Journal of Geophysical Research: Oceans</w:t>
              </w:r>
              <w:r>
                <w:rPr>
                  <w:noProof/>
                  <w:lang w:val="en-US"/>
                </w:rPr>
                <w:t>.</w:t>
              </w:r>
            </w:p>
            <w:p w14:paraId="02F13734" w14:textId="77777777" w:rsidR="00A914A6" w:rsidRDefault="00A914A6" w:rsidP="00A914A6">
              <w:pPr>
                <w:pStyle w:val="Bibliography"/>
                <w:ind w:left="720" w:hanging="720"/>
                <w:rPr>
                  <w:noProof/>
                  <w:lang w:val="en-US"/>
                </w:rPr>
              </w:pPr>
              <w:r>
                <w:rPr>
                  <w:noProof/>
                  <w:lang w:val="en-US"/>
                </w:rPr>
                <w:t xml:space="preserve">Bailey, W. B., MacGregor, D. G., &amp; Hachey, H. B. . (1954). Annual Variations of Temperature and Salinity in the Bay of Fundy. . </w:t>
              </w:r>
              <w:r>
                <w:rPr>
                  <w:i/>
                  <w:iCs/>
                  <w:noProof/>
                  <w:lang w:val="en-US"/>
                </w:rPr>
                <w:t>Journal of the Fisheries Research Board of Canada</w:t>
              </w:r>
              <w:r>
                <w:rPr>
                  <w:noProof/>
                  <w:lang w:val="en-US"/>
                </w:rPr>
                <w:t>, 11(1), 32–47.</w:t>
              </w:r>
            </w:p>
            <w:p w14:paraId="7ADF820E" w14:textId="77777777" w:rsidR="00A914A6" w:rsidRDefault="00A914A6" w:rsidP="00A914A6">
              <w:pPr>
                <w:pStyle w:val="Bibliography"/>
                <w:ind w:left="720" w:hanging="720"/>
                <w:rPr>
                  <w:noProof/>
                  <w:lang w:val="en-US"/>
                </w:rPr>
              </w:pPr>
              <w:r>
                <w:rPr>
                  <w:noProof/>
                  <w:lang w:val="en-US"/>
                </w:rPr>
                <w:t xml:space="preserve">Bigelow, H. B. (1927). </w:t>
              </w:r>
              <w:r>
                <w:rPr>
                  <w:i/>
                  <w:iCs/>
                  <w:noProof/>
                  <w:lang w:val="en-US"/>
                </w:rPr>
                <w:t>Physical oceanography of the Gulf of Maine.</w:t>
              </w:r>
              <w:r>
                <w:rPr>
                  <w:noProof/>
                  <w:lang w:val="en-US"/>
                </w:rPr>
                <w:t xml:space="preserve"> Washington, D.C: U.S. Govt.</w:t>
              </w:r>
            </w:p>
            <w:p w14:paraId="6B8D4DD2" w14:textId="77777777" w:rsidR="00A914A6" w:rsidRDefault="00A914A6" w:rsidP="00A914A6">
              <w:pPr>
                <w:pStyle w:val="Bibliography"/>
                <w:ind w:left="720" w:hanging="720"/>
                <w:rPr>
                  <w:noProof/>
                  <w:lang w:val="en-US"/>
                </w:rPr>
              </w:pPr>
              <w:r>
                <w:rPr>
                  <w:noProof/>
                  <w:lang w:val="en-US"/>
                </w:rPr>
                <w:t xml:space="preserve">Bricheno, L. M., Wolf, N. J., Brown, J. M. (2013). Impacts of high resolution model downscaling in coastal regions. </w:t>
              </w:r>
              <w:r>
                <w:rPr>
                  <w:i/>
                  <w:iCs/>
                  <w:noProof/>
                  <w:lang w:val="en-US"/>
                </w:rPr>
                <w:t>Continental Shelf Research</w:t>
              </w:r>
              <w:r>
                <w:rPr>
                  <w:noProof/>
                  <w:lang w:val="en-US"/>
                </w:rPr>
                <w:t>, 87,7-16.</w:t>
              </w:r>
            </w:p>
            <w:p w14:paraId="26EF5013" w14:textId="77777777" w:rsidR="00A914A6" w:rsidRDefault="00A914A6" w:rsidP="00A914A6">
              <w:pPr>
                <w:pStyle w:val="Bibliography"/>
                <w:ind w:left="720" w:hanging="720"/>
                <w:rPr>
                  <w:noProof/>
                  <w:lang w:val="en-US"/>
                </w:rPr>
              </w:pPr>
              <w:r>
                <w:rPr>
                  <w:noProof/>
                  <w:lang w:val="en-US"/>
                </w:rPr>
                <w:t xml:space="preserve">Brooks, D. (1993). A brief overview of the physical oceanography pf the Gulf of Maine. </w:t>
              </w:r>
              <w:r>
                <w:rPr>
                  <w:i/>
                  <w:iCs/>
                  <w:noProof/>
                  <w:lang w:val="en-US"/>
                </w:rPr>
                <w:t>Proceedings of the Gulf of Maine Scientific Workshop,Woods Hole</w:t>
              </w:r>
              <w:r>
                <w:rPr>
                  <w:noProof/>
                  <w:lang w:val="en-US"/>
                </w:rPr>
                <w:t>, (pp. 51–74).</w:t>
              </w:r>
            </w:p>
            <w:p w14:paraId="45DFBA33" w14:textId="77777777" w:rsidR="00A914A6" w:rsidRDefault="00A914A6" w:rsidP="00A914A6">
              <w:pPr>
                <w:pStyle w:val="Bibliography"/>
                <w:ind w:left="720" w:hanging="720"/>
                <w:rPr>
                  <w:noProof/>
                  <w:lang w:val="en-US"/>
                </w:rPr>
              </w:pPr>
              <w:r>
                <w:rPr>
                  <w:noProof/>
                  <w:lang w:val="en-US"/>
                </w:rPr>
                <w:t xml:space="preserve">Brooks, D. A. (1994). A model study of the buoyancy-driven circulation in the Gulf of Maine. </w:t>
              </w:r>
              <w:r>
                <w:rPr>
                  <w:i/>
                  <w:iCs/>
                  <w:noProof/>
                  <w:lang w:val="en-US"/>
                </w:rPr>
                <w:t>, J. Phys. Oceanogr.</w:t>
              </w:r>
              <w:r>
                <w:rPr>
                  <w:noProof/>
                  <w:lang w:val="en-US"/>
                </w:rPr>
                <w:t>, 24, 2387–2412.</w:t>
              </w:r>
            </w:p>
            <w:p w14:paraId="32F71371" w14:textId="77777777" w:rsidR="00A914A6" w:rsidRDefault="00A914A6" w:rsidP="00A914A6">
              <w:pPr>
                <w:pStyle w:val="Bibliography"/>
                <w:ind w:left="720" w:hanging="720"/>
                <w:rPr>
                  <w:noProof/>
                  <w:lang w:val="en-US"/>
                </w:rPr>
              </w:pPr>
              <w:r>
                <w:rPr>
                  <w:noProof/>
                  <w:lang w:val="en-US"/>
                </w:rPr>
                <w:t xml:space="preserve">Brooks, D. A., and Townsend, D. W. (1989). Variability of the coastal current and nutrient pathways in the eastern Gulf of Maine. </w:t>
              </w:r>
              <w:r>
                <w:rPr>
                  <w:i/>
                  <w:iCs/>
                  <w:noProof/>
                  <w:lang w:val="en-US"/>
                </w:rPr>
                <w:t>Journal of Marine Research</w:t>
              </w:r>
              <w:r>
                <w:rPr>
                  <w:noProof/>
                  <w:lang w:val="en-US"/>
                </w:rPr>
                <w:t>, 47, 303– 321.</w:t>
              </w:r>
            </w:p>
            <w:p w14:paraId="4BB19284" w14:textId="77777777" w:rsidR="00A914A6" w:rsidRDefault="00A914A6" w:rsidP="00A914A6">
              <w:pPr>
                <w:pStyle w:val="Bibliography"/>
                <w:ind w:left="720" w:hanging="720"/>
                <w:rPr>
                  <w:noProof/>
                  <w:lang w:val="en-US"/>
                </w:rPr>
              </w:pPr>
              <w:r>
                <w:rPr>
                  <w:noProof/>
                  <w:lang w:val="en-US"/>
                </w:rPr>
                <w:t xml:space="preserve">Brown, J.C., Smith, J.S., Lawton, P., Anderson, T.J. (2011). Benthic habitat mapping: A review of progress towards improved understanding of the spatial ecology of the seafloor using acoustic techniques. </w:t>
              </w:r>
              <w:r>
                <w:rPr>
                  <w:i/>
                  <w:iCs/>
                  <w:noProof/>
                  <w:lang w:val="en-US"/>
                </w:rPr>
                <w:t>Estuarine,Coastal and shelf Science</w:t>
              </w:r>
              <w:r>
                <w:rPr>
                  <w:noProof/>
                  <w:lang w:val="en-US"/>
                </w:rPr>
                <w:t>, 9(3),502-520.</w:t>
              </w:r>
            </w:p>
            <w:p w14:paraId="764EC231" w14:textId="77777777" w:rsidR="00A914A6" w:rsidRDefault="00A914A6" w:rsidP="00A914A6">
              <w:pPr>
                <w:pStyle w:val="Bibliography"/>
                <w:ind w:left="720" w:hanging="720"/>
                <w:rPr>
                  <w:noProof/>
                  <w:lang w:val="en-US"/>
                </w:rPr>
              </w:pPr>
              <w:r>
                <w:rPr>
                  <w:noProof/>
                  <w:lang w:val="en-US"/>
                </w:rPr>
                <w:t xml:space="preserve">Burchard, H. (2002). </w:t>
              </w:r>
              <w:r>
                <w:rPr>
                  <w:i/>
                  <w:iCs/>
                  <w:noProof/>
                  <w:lang w:val="en-US"/>
                </w:rPr>
                <w:t>Applied turbulence modelling in marine waters. Lecture Notes in Earth Sciences.</w:t>
              </w:r>
              <w:r>
                <w:rPr>
                  <w:noProof/>
                  <w:lang w:val="en-US"/>
                </w:rPr>
                <w:t xml:space="preserve"> Berlin: Springer Science &amp; Business Media.</w:t>
              </w:r>
            </w:p>
            <w:p w14:paraId="467CD5C0" w14:textId="77777777" w:rsidR="00A914A6" w:rsidRDefault="00A914A6" w:rsidP="00A914A6">
              <w:pPr>
                <w:pStyle w:val="Bibliography"/>
                <w:ind w:left="720" w:hanging="720"/>
                <w:rPr>
                  <w:noProof/>
                  <w:lang w:val="en-US"/>
                </w:rPr>
              </w:pPr>
              <w:r>
                <w:rPr>
                  <w:noProof/>
                  <w:lang w:val="en-US"/>
                </w:rPr>
                <w:t xml:space="preserve">Canadian Hydrographic Service. (2006). </w:t>
              </w:r>
              <w:r>
                <w:rPr>
                  <w:i/>
                  <w:iCs/>
                  <w:noProof/>
                  <w:lang w:val="en-US"/>
                </w:rPr>
                <w:t>Canadian Tide and current tables, vol 1: Atlantic Coast and Bay of Fundy.</w:t>
              </w:r>
              <w:r>
                <w:rPr>
                  <w:noProof/>
                  <w:lang w:val="en-US"/>
                </w:rPr>
                <w:t xml:space="preserve"> Retrieved from http://www.charts.gc.ca/index-eng.html</w:t>
              </w:r>
            </w:p>
            <w:p w14:paraId="3E20FBA5" w14:textId="77777777" w:rsidR="00A914A6" w:rsidRDefault="00A914A6" w:rsidP="00A914A6">
              <w:pPr>
                <w:pStyle w:val="Bibliography"/>
                <w:ind w:left="720" w:hanging="720"/>
                <w:rPr>
                  <w:noProof/>
                  <w:lang w:val="en-US"/>
                </w:rPr>
              </w:pPr>
              <w:r>
                <w:rPr>
                  <w:noProof/>
                  <w:lang w:val="en-US"/>
                </w:rPr>
                <w:t xml:space="preserve">Chao, S.Y., and Boicourt, W. C. (1986). Onset of estuarine plumes,. </w:t>
              </w:r>
              <w:r>
                <w:rPr>
                  <w:i/>
                  <w:iCs/>
                  <w:noProof/>
                  <w:lang w:val="en-US"/>
                </w:rPr>
                <w:t>J. Phys. Oceanogr.</w:t>
              </w:r>
              <w:r>
                <w:rPr>
                  <w:noProof/>
                  <w:lang w:val="en-US"/>
                </w:rPr>
                <w:t>, 16, 2137– 2149.</w:t>
              </w:r>
            </w:p>
            <w:p w14:paraId="1262BB11" w14:textId="77777777" w:rsidR="00A914A6" w:rsidRDefault="00A914A6" w:rsidP="00A914A6">
              <w:pPr>
                <w:pStyle w:val="Bibliography"/>
                <w:ind w:left="720" w:hanging="720"/>
                <w:rPr>
                  <w:noProof/>
                  <w:lang w:val="en-US"/>
                </w:rPr>
              </w:pPr>
              <w:r>
                <w:rPr>
                  <w:noProof/>
                  <w:lang w:val="en-US"/>
                </w:rPr>
                <w:t xml:space="preserve">Chao, Y., Li, Z., Farrara, J.D., Hung, P. (2009). Blended sea surface temperatures from multiple satellites and in-situ observations for coastal oceans. </w:t>
              </w:r>
              <w:r>
                <w:rPr>
                  <w:i/>
                  <w:iCs/>
                  <w:noProof/>
                  <w:lang w:val="en-US"/>
                </w:rPr>
                <w:t>Journal of Atmospheric and Oceanic Technology</w:t>
              </w:r>
              <w:r>
                <w:rPr>
                  <w:noProof/>
                  <w:lang w:val="en-US"/>
                </w:rPr>
                <w:t>, 26 (7), 1435-1446.</w:t>
              </w:r>
            </w:p>
            <w:p w14:paraId="70AF31A5" w14:textId="77777777" w:rsidR="00A914A6" w:rsidRDefault="00A914A6" w:rsidP="00A914A6">
              <w:pPr>
                <w:pStyle w:val="Bibliography"/>
                <w:ind w:left="720" w:hanging="720"/>
                <w:rPr>
                  <w:noProof/>
                  <w:lang w:val="en-US"/>
                </w:rPr>
              </w:pPr>
              <w:r>
                <w:rPr>
                  <w:noProof/>
                  <w:lang w:val="en-US"/>
                </w:rPr>
                <w:lastRenderedPageBreak/>
                <w:t xml:space="preserve">Chen, C., Beardsley, R.C., Cowles, G. (2006). </w:t>
              </w:r>
              <w:r>
                <w:rPr>
                  <w:i/>
                  <w:iCs/>
                  <w:noProof/>
                  <w:lang w:val="en-US"/>
                </w:rPr>
                <w:t>An unstructured grid, finite volume coastal ocean model-FVCOM user manual, 2nd edition. . Technical report SMAST/UMAS.</w:t>
              </w:r>
              <w:r>
                <w:rPr>
                  <w:noProof/>
                  <w:lang w:val="en-US"/>
                </w:rPr>
                <w:t xml:space="preserve"> New Bedford: School for Marine Science and Technology, University of Massachusetts Dartmouth.</w:t>
              </w:r>
            </w:p>
            <w:p w14:paraId="0C10892C" w14:textId="77777777" w:rsidR="00A914A6" w:rsidRDefault="00A914A6" w:rsidP="00A914A6">
              <w:pPr>
                <w:pStyle w:val="Bibliography"/>
                <w:ind w:left="720" w:hanging="720"/>
                <w:rPr>
                  <w:noProof/>
                  <w:lang w:val="en-US"/>
                </w:rPr>
              </w:pPr>
              <w:r>
                <w:rPr>
                  <w:noProof/>
                  <w:lang w:val="en-US"/>
                </w:rPr>
                <w:t xml:space="preserve">Chen, C., Liu, H., Beardsley, R.C. (2003). An unstructured grid, finite volume, three-dimensional, primitive equations ocean model: application to coastal ocean and estuaries. . </w:t>
              </w:r>
              <w:r>
                <w:rPr>
                  <w:i/>
                  <w:iCs/>
                  <w:noProof/>
                  <w:lang w:val="en-US"/>
                </w:rPr>
                <w:t>Atmospheric and Oceanic Technology</w:t>
              </w:r>
              <w:r>
                <w:rPr>
                  <w:noProof/>
                  <w:lang w:val="en-US"/>
                </w:rPr>
                <w:t>, 20(1):159–186.</w:t>
              </w:r>
            </w:p>
            <w:p w14:paraId="716B04C5" w14:textId="77777777" w:rsidR="00A914A6" w:rsidRDefault="00A914A6" w:rsidP="00A914A6">
              <w:pPr>
                <w:pStyle w:val="Bibliography"/>
                <w:ind w:left="720" w:hanging="720"/>
                <w:rPr>
                  <w:noProof/>
                  <w:lang w:val="en-US"/>
                </w:rPr>
              </w:pPr>
              <w:r>
                <w:rPr>
                  <w:noProof/>
                  <w:lang w:val="en-US"/>
                </w:rPr>
                <w:t xml:space="preserve">Cowles, G. W., Lentz, S. J., Chen, C., Xu, Q., &amp; Beardsley, R. C. (2008). Comparison of observed and model-computed low frequency circulation and hydrography on the New England shelf. </w:t>
              </w:r>
              <w:r>
                <w:rPr>
                  <w:i/>
                  <w:iCs/>
                  <w:noProof/>
                  <w:lang w:val="en-US"/>
                </w:rPr>
                <w:t>Journal of Geophysical Research: Oceans</w:t>
              </w:r>
              <w:r>
                <w:rPr>
                  <w:noProof/>
                  <w:lang w:val="en-US"/>
                </w:rPr>
                <w:t>, 113(9).</w:t>
              </w:r>
            </w:p>
            <w:p w14:paraId="31A2E4B7" w14:textId="77777777" w:rsidR="00A914A6" w:rsidRDefault="00A914A6" w:rsidP="00A914A6">
              <w:pPr>
                <w:pStyle w:val="Bibliography"/>
                <w:ind w:left="720" w:hanging="720"/>
                <w:rPr>
                  <w:noProof/>
                  <w:lang w:val="en-US"/>
                </w:rPr>
              </w:pPr>
              <w:r>
                <w:rPr>
                  <w:noProof/>
                  <w:lang w:val="en-US"/>
                </w:rPr>
                <w:t xml:space="preserve">Cunjak, R.A., Newbury, R.W. (2005). </w:t>
              </w:r>
              <w:r>
                <w:rPr>
                  <w:i/>
                  <w:iCs/>
                  <w:noProof/>
                  <w:lang w:val="en-US"/>
                </w:rPr>
                <w:t>Atlantic coast rivers of Canada. In: Benke AC, Cushing CE (eds) Rivers of North America.</w:t>
              </w:r>
              <w:r>
                <w:rPr>
                  <w:noProof/>
                  <w:lang w:val="en-US"/>
                </w:rPr>
                <w:t xml:space="preserve"> San Diego, 939–980: Elsevier Inc. (Academic Press).</w:t>
              </w:r>
            </w:p>
            <w:p w14:paraId="512D10BA" w14:textId="77777777" w:rsidR="00A914A6" w:rsidRDefault="00A914A6" w:rsidP="00A914A6">
              <w:pPr>
                <w:pStyle w:val="Bibliography"/>
                <w:ind w:left="720" w:hanging="720"/>
                <w:rPr>
                  <w:noProof/>
                  <w:lang w:val="en-US"/>
                </w:rPr>
              </w:pPr>
              <w:r>
                <w:rPr>
                  <w:noProof/>
                  <w:lang w:val="en-US"/>
                </w:rPr>
                <w:t xml:space="preserve">Dawson, W. (1908). </w:t>
              </w:r>
              <w:r>
                <w:rPr>
                  <w:i/>
                  <w:iCs/>
                  <w:noProof/>
                  <w:lang w:val="en-US"/>
                </w:rPr>
                <w:t>Table of hourly direction and velocity of the currents in the Bay of Fundy.</w:t>
              </w:r>
              <w:r>
                <w:rPr>
                  <w:noProof/>
                  <w:lang w:val="en-US"/>
                </w:rPr>
                <w:t xml:space="preserve"> Ottawa: Canada Department of Marine and Fishing.</w:t>
              </w:r>
            </w:p>
            <w:p w14:paraId="48E79E04" w14:textId="77777777" w:rsidR="00A914A6" w:rsidRDefault="00A914A6" w:rsidP="00A914A6">
              <w:pPr>
                <w:pStyle w:val="Bibliography"/>
                <w:ind w:left="720" w:hanging="720"/>
                <w:rPr>
                  <w:noProof/>
                  <w:lang w:val="en-US"/>
                </w:rPr>
              </w:pPr>
              <w:r>
                <w:rPr>
                  <w:noProof/>
                  <w:lang w:val="en-US"/>
                </w:rPr>
                <w:t xml:space="preserve">Dickie, L. M. (1955). Fluctuations in abundance of the giant scallop, Placopecten magellanicus (Gmelin), in the Digby Area of the Bay of Fundy, . </w:t>
              </w:r>
              <w:r>
                <w:rPr>
                  <w:i/>
                  <w:iCs/>
                  <w:noProof/>
                  <w:lang w:val="en-US"/>
                </w:rPr>
                <w:t>J. Fish. Res. Board Can.,</w:t>
              </w:r>
              <w:r>
                <w:rPr>
                  <w:noProof/>
                  <w:lang w:val="en-US"/>
                </w:rPr>
                <w:t>, 12, 797–857.</w:t>
              </w:r>
            </w:p>
            <w:p w14:paraId="78A5CF40" w14:textId="43EB86E9" w:rsidR="00A914A6" w:rsidRDefault="00A914A6" w:rsidP="00A914A6">
              <w:pPr>
                <w:pStyle w:val="Bibliography"/>
                <w:ind w:left="720" w:hanging="720"/>
                <w:rPr>
                  <w:noProof/>
                  <w:lang w:val="en-US"/>
                </w:rPr>
              </w:pPr>
              <w:r>
                <w:rPr>
                  <w:noProof/>
                  <w:lang w:val="en-US"/>
                </w:rPr>
                <w:t xml:space="preserve">Dupont, F., Hannah, C. G., &amp; Greenberg, D.A. (2005). Modelling the sea level of the upper Bay of Fundy. </w:t>
              </w:r>
              <w:r>
                <w:rPr>
                  <w:i/>
                  <w:iCs/>
                  <w:noProof/>
                  <w:lang w:val="en-US"/>
                </w:rPr>
                <w:t>. Atmosphere - Ocean</w:t>
              </w:r>
              <w:r>
                <w:rPr>
                  <w:noProof/>
                  <w:lang w:val="en-US"/>
                </w:rPr>
                <w:t>, 43(1), 33–47.</w:t>
              </w:r>
            </w:p>
            <w:p w14:paraId="3DA381FF" w14:textId="7BF20516" w:rsidR="00614119" w:rsidRPr="00614119" w:rsidRDefault="00614119" w:rsidP="00614119">
              <w:pPr>
                <w:pStyle w:val="Bibliography"/>
                <w:ind w:left="720" w:hanging="720"/>
                <w:rPr>
                  <w:noProof/>
                  <w:lang w:val="en-US"/>
                </w:rPr>
              </w:pPr>
              <w:r w:rsidRPr="00614119">
                <w:rPr>
                  <w:noProof/>
                  <w:lang w:val="en-US"/>
                </w:rPr>
                <w:t>Dupont,</w:t>
              </w:r>
              <w:r>
                <w:rPr>
                  <w:noProof/>
                  <w:lang w:val="en-US"/>
                </w:rPr>
                <w:t xml:space="preserve"> </w:t>
              </w:r>
              <w:r w:rsidRPr="00614119">
                <w:rPr>
                  <w:noProof/>
                  <w:lang w:val="en-US"/>
                </w:rPr>
                <w:t>F., Higginson,</w:t>
              </w:r>
              <w:r>
                <w:rPr>
                  <w:noProof/>
                  <w:lang w:val="en-US"/>
                </w:rPr>
                <w:t xml:space="preserve"> </w:t>
              </w:r>
              <w:r w:rsidRPr="00614119">
                <w:rPr>
                  <w:noProof/>
                  <w:lang w:val="en-US"/>
                </w:rPr>
                <w:t>S., Bourdalee-Badie, R., Lu, Y., Roy, F., Smith, G.C., Lemieux, J.F., Garric,G., Davidson, F. (2015). A high-resolution ocean and sea-ice modelling system for the Arctic and North Atlantic oceans. Geoscientific Model Development, 8,1577-1594.</w:t>
              </w:r>
            </w:p>
            <w:p w14:paraId="5E921A69" w14:textId="77777777" w:rsidR="00A914A6" w:rsidRDefault="00A914A6" w:rsidP="00A914A6">
              <w:pPr>
                <w:pStyle w:val="Bibliography"/>
                <w:ind w:left="720" w:hanging="720"/>
                <w:rPr>
                  <w:noProof/>
                  <w:lang w:val="en-US"/>
                </w:rPr>
              </w:pPr>
              <w:r>
                <w:rPr>
                  <w:noProof/>
                  <w:lang w:val="en-US"/>
                </w:rPr>
                <w:t xml:space="preserve">Fish, C. J., and Johnson, M. W. (1937). The biology of the zooplankton population in the Bay of Fundy and Gulf of Maine with special reference to production and distribution. </w:t>
              </w:r>
              <w:r>
                <w:rPr>
                  <w:i/>
                  <w:iCs/>
                  <w:noProof/>
                  <w:lang w:val="en-US"/>
                </w:rPr>
                <w:t>J. Biol. Board Can</w:t>
              </w:r>
              <w:r>
                <w:rPr>
                  <w:noProof/>
                  <w:lang w:val="en-US"/>
                </w:rPr>
                <w:t>, 3, 189–322.</w:t>
              </w:r>
            </w:p>
            <w:p w14:paraId="260C16E5" w14:textId="77777777" w:rsidR="00A914A6" w:rsidRDefault="00A914A6" w:rsidP="00A914A6">
              <w:pPr>
                <w:pStyle w:val="Bibliography"/>
                <w:ind w:left="720" w:hanging="720"/>
                <w:rPr>
                  <w:noProof/>
                  <w:lang w:val="en-US"/>
                </w:rPr>
              </w:pPr>
              <w:r>
                <w:rPr>
                  <w:noProof/>
                  <w:lang w:val="en-US"/>
                </w:rPr>
                <w:t xml:space="preserve">Garrett, C. (1972). Tidal resonance in the Bay of Fundy and Gulf of Maine. </w:t>
              </w:r>
              <w:r>
                <w:rPr>
                  <w:i/>
                  <w:iCs/>
                  <w:noProof/>
                  <w:lang w:val="en-US"/>
                </w:rPr>
                <w:t>Nature</w:t>
              </w:r>
              <w:r>
                <w:rPr>
                  <w:noProof/>
                  <w:lang w:val="en-US"/>
                </w:rPr>
                <w:t>, 238, 441–443.</w:t>
              </w:r>
            </w:p>
            <w:p w14:paraId="38D7267C" w14:textId="77777777" w:rsidR="00A914A6" w:rsidRDefault="00A914A6" w:rsidP="00A914A6">
              <w:pPr>
                <w:pStyle w:val="Bibliography"/>
                <w:ind w:left="720" w:hanging="720"/>
                <w:rPr>
                  <w:noProof/>
                  <w:lang w:val="en-US"/>
                </w:rPr>
              </w:pPr>
              <w:r>
                <w:rPr>
                  <w:noProof/>
                  <w:lang w:val="en-US"/>
                </w:rPr>
                <w:t xml:space="preserve">Garrett, C.J.R., Keeley, J.R., Greenberg, D.A. (1978). Tidal mixing versus thermal stratification in the Bay of Fundy and Gulf of Maine. </w:t>
              </w:r>
              <w:r>
                <w:rPr>
                  <w:i/>
                  <w:iCs/>
                  <w:noProof/>
                  <w:lang w:val="en-US"/>
                </w:rPr>
                <w:t>Atmosphere-Ocean</w:t>
              </w:r>
              <w:r>
                <w:rPr>
                  <w:noProof/>
                  <w:lang w:val="en-US"/>
                </w:rPr>
                <w:t>, 16:403–423.</w:t>
              </w:r>
            </w:p>
            <w:p w14:paraId="30EC2DFA" w14:textId="77777777" w:rsidR="00A914A6" w:rsidRDefault="00A914A6" w:rsidP="00A914A6">
              <w:pPr>
                <w:pStyle w:val="Bibliography"/>
                <w:ind w:left="720" w:hanging="720"/>
                <w:rPr>
                  <w:noProof/>
                  <w:lang w:val="en-US"/>
                </w:rPr>
              </w:pPr>
              <w:r>
                <w:rPr>
                  <w:noProof/>
                  <w:lang w:val="en-US"/>
                </w:rPr>
                <w:t xml:space="preserve">Garvine, R. W. (1995). A dynamical system for classifying buoyant coastal discharges. . </w:t>
              </w:r>
              <w:r>
                <w:rPr>
                  <w:i/>
                  <w:iCs/>
                  <w:noProof/>
                  <w:lang w:val="en-US"/>
                </w:rPr>
                <w:t>Cont. ShelfRes.</w:t>
              </w:r>
              <w:r>
                <w:rPr>
                  <w:noProof/>
                  <w:lang w:val="en-US"/>
                </w:rPr>
                <w:t>, 15(13),1585–1596.</w:t>
              </w:r>
            </w:p>
            <w:p w14:paraId="6FAC9BDF" w14:textId="77777777" w:rsidR="00A914A6" w:rsidRDefault="00A914A6" w:rsidP="00A914A6">
              <w:pPr>
                <w:pStyle w:val="Bibliography"/>
                <w:ind w:left="720" w:hanging="720"/>
                <w:rPr>
                  <w:noProof/>
                  <w:lang w:val="en-US"/>
                </w:rPr>
              </w:pPr>
              <w:r>
                <w:rPr>
                  <w:noProof/>
                  <w:lang w:val="en-US"/>
                </w:rPr>
                <w:t xml:space="preserve">Godin, G. ( 1968). </w:t>
              </w:r>
              <w:r>
                <w:rPr>
                  <w:i/>
                  <w:iCs/>
                  <w:noProof/>
                  <w:lang w:val="en-US"/>
                </w:rPr>
                <w:t>The 1965 current survey of the Bay of Fundy: A new analysis of the data and an interpretation of results, Manuscr. Rep. Ser. 8, 97 pp.</w:t>
              </w:r>
              <w:r>
                <w:rPr>
                  <w:noProof/>
                  <w:lang w:val="en-US"/>
                </w:rPr>
                <w:t xml:space="preserve"> Ottawa : Mar. Sci. Branch, Energ. Mines and Resour.</w:t>
              </w:r>
            </w:p>
            <w:p w14:paraId="4BE4A1DD" w14:textId="77777777" w:rsidR="00A914A6" w:rsidRDefault="00A914A6" w:rsidP="00A914A6">
              <w:pPr>
                <w:pStyle w:val="Bibliography"/>
                <w:ind w:left="720" w:hanging="720"/>
                <w:rPr>
                  <w:noProof/>
                  <w:lang w:val="en-US"/>
                </w:rPr>
              </w:pPr>
              <w:r>
                <w:rPr>
                  <w:noProof/>
                  <w:lang w:val="en-US"/>
                </w:rPr>
                <w:t xml:space="preserve">Gran, H. H., and Braarud, T. (1935). A quantitative study of the phytoplankton in the Bay of Fundy and the Gulf of Maine (including observations on hydrography, chemistry and turbidity), . </w:t>
              </w:r>
              <w:r>
                <w:rPr>
                  <w:i/>
                  <w:iCs/>
                  <w:noProof/>
                  <w:lang w:val="en-US"/>
                </w:rPr>
                <w:t>J. Biol. Board Can.</w:t>
              </w:r>
              <w:r>
                <w:rPr>
                  <w:noProof/>
                  <w:lang w:val="en-US"/>
                </w:rPr>
                <w:t>, 1, 279– 467.</w:t>
              </w:r>
            </w:p>
            <w:p w14:paraId="1D226BD6" w14:textId="77777777" w:rsidR="00A914A6" w:rsidRDefault="00A914A6" w:rsidP="00A914A6">
              <w:pPr>
                <w:pStyle w:val="Bibliography"/>
                <w:ind w:left="720" w:hanging="720"/>
                <w:rPr>
                  <w:noProof/>
                  <w:lang w:val="en-US"/>
                </w:rPr>
              </w:pPr>
              <w:r>
                <w:rPr>
                  <w:noProof/>
                  <w:lang w:val="en-US"/>
                </w:rPr>
                <w:t xml:space="preserve">Greenberg, D. A. (1979). A numerical model investigation of tidal phenomena in the bay of fundy and gulf of maine. . </w:t>
              </w:r>
              <w:r>
                <w:rPr>
                  <w:i/>
                  <w:iCs/>
                  <w:noProof/>
                  <w:lang w:val="en-US"/>
                </w:rPr>
                <w:t>Marine Geodesy</w:t>
              </w:r>
              <w:r>
                <w:rPr>
                  <w:noProof/>
                  <w:lang w:val="en-US"/>
                </w:rPr>
                <w:t>, 2(2), 161–187.</w:t>
              </w:r>
            </w:p>
            <w:p w14:paraId="4C8FAE55" w14:textId="77777777" w:rsidR="00A914A6" w:rsidRDefault="00A914A6" w:rsidP="00A914A6">
              <w:pPr>
                <w:pStyle w:val="Bibliography"/>
                <w:ind w:left="720" w:hanging="720"/>
                <w:rPr>
                  <w:noProof/>
                  <w:lang w:val="en-US"/>
                </w:rPr>
              </w:pPr>
              <w:r>
                <w:rPr>
                  <w:noProof/>
                  <w:lang w:val="en-US"/>
                </w:rPr>
                <w:lastRenderedPageBreak/>
                <w:t xml:space="preserve">Greenberg, D. A. (1983). Modelling the Mean Barotropic Circulation in the Bay of Fundy and Gulf of Maine. </w:t>
              </w:r>
              <w:r>
                <w:rPr>
                  <w:i/>
                  <w:iCs/>
                  <w:noProof/>
                  <w:lang w:val="en-US"/>
                </w:rPr>
                <w:t>. In Journal of Physical Oceanography</w:t>
              </w:r>
              <w:r>
                <w:rPr>
                  <w:noProof/>
                  <w:lang w:val="en-US"/>
                </w:rPr>
                <w:t>, 3(5),886-904.</w:t>
              </w:r>
            </w:p>
            <w:p w14:paraId="3F1FD88F" w14:textId="77777777" w:rsidR="00A914A6" w:rsidRDefault="00A914A6" w:rsidP="00A914A6">
              <w:pPr>
                <w:pStyle w:val="Bibliography"/>
                <w:ind w:left="720" w:hanging="720"/>
                <w:rPr>
                  <w:noProof/>
                  <w:lang w:val="en-US"/>
                </w:rPr>
              </w:pPr>
              <w:r>
                <w:rPr>
                  <w:noProof/>
                  <w:lang w:val="en-US"/>
                </w:rPr>
                <w:t xml:space="preserve">Hachey, H. B., and Bailey, W. B. (1952). </w:t>
              </w:r>
              <w:r>
                <w:rPr>
                  <w:i/>
                  <w:iCs/>
                  <w:noProof/>
                  <w:lang w:val="en-US"/>
                </w:rPr>
                <w:t>The general circulation of the waters of Bay of Fundy, Rep. Biol. Stn. 455, 100 pp.</w:t>
              </w:r>
              <w:r>
                <w:rPr>
                  <w:noProof/>
                  <w:lang w:val="en-US"/>
                </w:rPr>
                <w:t xml:space="preserve"> St. Andrews, New Brunswick, Canada: Fish. Res. Board of Can.</w:t>
              </w:r>
            </w:p>
            <w:p w14:paraId="43C3AC15" w14:textId="77777777" w:rsidR="00A914A6" w:rsidRDefault="00A914A6" w:rsidP="00A914A6">
              <w:pPr>
                <w:pStyle w:val="Bibliography"/>
                <w:ind w:left="720" w:hanging="720"/>
                <w:rPr>
                  <w:noProof/>
                  <w:lang w:val="en-US"/>
                </w:rPr>
              </w:pPr>
              <w:r>
                <w:rPr>
                  <w:noProof/>
                  <w:lang w:val="en-US"/>
                </w:rPr>
                <w:t xml:space="preserve">Isaji, T., Spaulding, M.L. (1984). A model of the tidally induced residual circulation in the Gulf of Maine and George Bank. </w:t>
              </w:r>
              <w:r>
                <w:rPr>
                  <w:i/>
                  <w:iCs/>
                  <w:noProof/>
                  <w:lang w:val="en-US"/>
                </w:rPr>
                <w:t>Journal of Physical Oceanography</w:t>
              </w:r>
              <w:r>
                <w:rPr>
                  <w:noProof/>
                  <w:lang w:val="en-US"/>
                </w:rPr>
                <w:t>, 14,1119-1126.</w:t>
              </w:r>
            </w:p>
            <w:p w14:paraId="44AD7C11" w14:textId="77777777" w:rsidR="00A914A6" w:rsidRDefault="00A914A6" w:rsidP="00A914A6">
              <w:pPr>
                <w:pStyle w:val="Bibliography"/>
                <w:ind w:left="720" w:hanging="720"/>
                <w:rPr>
                  <w:noProof/>
                  <w:lang w:val="en-US"/>
                </w:rPr>
              </w:pPr>
              <w:r>
                <w:rPr>
                  <w:noProof/>
                  <w:lang w:val="en-US"/>
                </w:rPr>
                <w:t xml:space="preserve">Katavouta, A., Thompson,K.R., Lu,Y., and Loder,J.W. (2016). Interaction between the Tidal and Seasonal Variability of the Gulf of Maine and Scotian Shelf Region. </w:t>
              </w:r>
              <w:r>
                <w:rPr>
                  <w:i/>
                  <w:iCs/>
                  <w:noProof/>
                  <w:lang w:val="en-US"/>
                </w:rPr>
                <w:t>J. Phys. Oceanogr.</w:t>
              </w:r>
              <w:r>
                <w:rPr>
                  <w:noProof/>
                  <w:lang w:val="en-US"/>
                </w:rPr>
                <w:t>, 46,3279-3298.</w:t>
              </w:r>
            </w:p>
            <w:p w14:paraId="4E7D7B3B" w14:textId="77777777" w:rsidR="00A914A6" w:rsidRDefault="00A914A6" w:rsidP="00A914A6">
              <w:pPr>
                <w:pStyle w:val="Bibliography"/>
                <w:ind w:left="720" w:hanging="720"/>
                <w:rPr>
                  <w:noProof/>
                  <w:lang w:val="en-US"/>
                </w:rPr>
              </w:pPr>
              <w:r>
                <w:rPr>
                  <w:noProof/>
                  <w:lang w:val="en-US"/>
                </w:rPr>
                <w:t xml:space="preserve">Li, M., &amp; Zhong, L. (2009). Flood-ebb and spring-neap variations of mixing, stratification and circulation in Chesapeake Bay. </w:t>
              </w:r>
              <w:r>
                <w:rPr>
                  <w:i/>
                  <w:iCs/>
                  <w:noProof/>
                  <w:lang w:val="en-US"/>
                </w:rPr>
                <w:t>Continental Shelf Research</w:t>
              </w:r>
              <w:r>
                <w:rPr>
                  <w:noProof/>
                  <w:lang w:val="en-US"/>
                </w:rPr>
                <w:t>, 29(1), 4–14.</w:t>
              </w:r>
            </w:p>
            <w:p w14:paraId="3EED6538" w14:textId="77777777" w:rsidR="00A914A6" w:rsidRDefault="00A914A6" w:rsidP="00A914A6">
              <w:pPr>
                <w:pStyle w:val="Bibliography"/>
                <w:ind w:left="720" w:hanging="720"/>
                <w:rPr>
                  <w:noProof/>
                  <w:lang w:val="en-US"/>
                </w:rPr>
              </w:pPr>
              <w:r>
                <w:rPr>
                  <w:noProof/>
                  <w:lang w:val="en-US"/>
                </w:rPr>
                <w:t xml:space="preserve">Lynch, D. R., Holboke, M. J., &amp; Naimie, C. E. (1997). The Maine coastal current: Spring climatological circulation. </w:t>
              </w:r>
              <w:r>
                <w:rPr>
                  <w:i/>
                  <w:iCs/>
                  <w:noProof/>
                  <w:lang w:val="en-US"/>
                </w:rPr>
                <w:t>Continental Shelf Research</w:t>
              </w:r>
              <w:r>
                <w:rPr>
                  <w:noProof/>
                  <w:lang w:val="en-US"/>
                </w:rPr>
                <w:t>, 17(6), 605–634.</w:t>
              </w:r>
            </w:p>
            <w:p w14:paraId="3450E691" w14:textId="77777777" w:rsidR="00A914A6" w:rsidRDefault="00A914A6" w:rsidP="00A914A6">
              <w:pPr>
                <w:pStyle w:val="Bibliography"/>
                <w:ind w:left="720" w:hanging="720"/>
                <w:rPr>
                  <w:noProof/>
                  <w:lang w:val="en-US"/>
                </w:rPr>
              </w:pPr>
              <w:r>
                <w:rPr>
                  <w:noProof/>
                  <w:lang w:val="en-US"/>
                </w:rPr>
                <w:t xml:space="preserve">Lynch, D. R., Ip, J. T. C., Naimie, C. E., &amp; Werner, F. E. . (1996). Comprehensive coastal circulation model with application to the Gulf of Maine. </w:t>
              </w:r>
              <w:r>
                <w:rPr>
                  <w:i/>
                  <w:iCs/>
                  <w:noProof/>
                  <w:lang w:val="en-US"/>
                </w:rPr>
                <w:t>Continental Shelf Research</w:t>
              </w:r>
              <w:r>
                <w:rPr>
                  <w:noProof/>
                  <w:lang w:val="en-US"/>
                </w:rPr>
                <w:t>, 16(7), 875–906.</w:t>
              </w:r>
            </w:p>
            <w:p w14:paraId="1EAA1E9F" w14:textId="77777777" w:rsidR="00A914A6" w:rsidRDefault="00A914A6" w:rsidP="00A914A6">
              <w:pPr>
                <w:pStyle w:val="Bibliography"/>
                <w:ind w:left="720" w:hanging="720"/>
                <w:rPr>
                  <w:noProof/>
                  <w:lang w:val="en-US"/>
                </w:rPr>
              </w:pPr>
              <w:r>
                <w:rPr>
                  <w:noProof/>
                  <w:lang w:val="en-US"/>
                </w:rPr>
                <w:t xml:space="preserve">McNeill, P., Church, I., Leger, M. (2018). Integrating Bathymetric Datasets in the Lower Saint John River to produce a Common Reference Surface. </w:t>
              </w:r>
              <w:r>
                <w:rPr>
                  <w:i/>
                  <w:iCs/>
                  <w:noProof/>
                  <w:lang w:val="en-US"/>
                </w:rPr>
                <w:t>Canadian Hydrographic Conference and National Surveyors Conference,.</w:t>
              </w:r>
              <w:r>
                <w:rPr>
                  <w:noProof/>
                  <w:lang w:val="en-US"/>
                </w:rPr>
                <w:t xml:space="preserve"> Victoria, BC, Canada.</w:t>
              </w:r>
            </w:p>
            <w:p w14:paraId="7F657A59" w14:textId="77777777" w:rsidR="00A914A6" w:rsidRDefault="00A914A6" w:rsidP="00A914A6">
              <w:pPr>
                <w:pStyle w:val="Bibliography"/>
                <w:ind w:left="720" w:hanging="720"/>
                <w:rPr>
                  <w:noProof/>
                  <w:lang w:val="en-US"/>
                </w:rPr>
              </w:pPr>
              <w:r>
                <w:rPr>
                  <w:noProof/>
                  <w:lang w:val="en-US"/>
                </w:rPr>
                <w:t xml:space="preserve">Mellor, G. L. and Yamada, T. (1982). Development of a turbulence closure model for geophysical fluid problem. </w:t>
              </w:r>
              <w:r>
                <w:rPr>
                  <w:i/>
                  <w:iCs/>
                  <w:noProof/>
                  <w:lang w:val="en-US"/>
                </w:rPr>
                <w:t>Rev. Geophys. Space. Phys.</w:t>
              </w:r>
              <w:r>
                <w:rPr>
                  <w:noProof/>
                  <w:lang w:val="en-US"/>
                </w:rPr>
                <w:t>, 20, 851-875.</w:t>
              </w:r>
            </w:p>
            <w:p w14:paraId="73139832" w14:textId="77777777" w:rsidR="00A914A6" w:rsidRDefault="00A914A6" w:rsidP="00A914A6">
              <w:pPr>
                <w:pStyle w:val="Bibliography"/>
                <w:ind w:left="720" w:hanging="720"/>
                <w:rPr>
                  <w:noProof/>
                  <w:lang w:val="en-US"/>
                </w:rPr>
              </w:pPr>
              <w:r>
                <w:rPr>
                  <w:noProof/>
                  <w:lang w:val="en-US"/>
                </w:rPr>
                <w:t xml:space="preserve">Mossman, J. (2001). Bay of Fundy tides. </w:t>
              </w:r>
              <w:r>
                <w:rPr>
                  <w:i/>
                  <w:iCs/>
                  <w:noProof/>
                  <w:lang w:val="en-US"/>
                </w:rPr>
                <w:t>Geoscience Canada</w:t>
              </w:r>
              <w:r>
                <w:rPr>
                  <w:noProof/>
                  <w:lang w:val="en-US"/>
                </w:rPr>
                <w:t>, 28, (1), pp. 1– 11.</w:t>
              </w:r>
            </w:p>
            <w:p w14:paraId="51C2BDB5" w14:textId="77777777" w:rsidR="00A914A6" w:rsidRDefault="00A914A6" w:rsidP="00A914A6">
              <w:pPr>
                <w:pStyle w:val="Bibliography"/>
                <w:ind w:left="720" w:hanging="720"/>
                <w:rPr>
                  <w:noProof/>
                  <w:lang w:val="en-US"/>
                </w:rPr>
              </w:pPr>
              <w:r>
                <w:rPr>
                  <w:noProof/>
                  <w:lang w:val="en-US"/>
                </w:rPr>
                <w:t xml:space="preserve">Neu, H. ( 1960). </w:t>
              </w:r>
              <w:r>
                <w:rPr>
                  <w:i/>
                  <w:iCs/>
                  <w:noProof/>
                  <w:lang w:val="en-US"/>
                </w:rPr>
                <w:t>Hydrographic survey of St. John Harbour N.B.</w:t>
              </w:r>
              <w:r>
                <w:rPr>
                  <w:noProof/>
                  <w:lang w:val="en-US"/>
                </w:rPr>
                <w:t xml:space="preserve"> National Research Council of Canada,Mechanical Engineering Report MH-97.</w:t>
              </w:r>
            </w:p>
            <w:p w14:paraId="36F4B939" w14:textId="77777777" w:rsidR="00A914A6" w:rsidRDefault="00A914A6" w:rsidP="00A914A6">
              <w:pPr>
                <w:pStyle w:val="Bibliography"/>
                <w:ind w:left="720" w:hanging="720"/>
                <w:rPr>
                  <w:noProof/>
                  <w:lang w:val="en-US"/>
                </w:rPr>
              </w:pPr>
              <w:r>
                <w:rPr>
                  <w:noProof/>
                  <w:lang w:val="en-US"/>
                </w:rPr>
                <w:t xml:space="preserve">Paquin, J. P., Lu, Y., Taylor, S., Blanken, H., Marcotte, G., Hu, X., Zhai, L., Higginson, S., Nudds, S., Chanut, J., Smith, G. C., Bernier, N., &amp; Dupont, F. (2020). High-resolution modelling of a coastal harbour in the presence of strong tides and significant river runoff. </w:t>
              </w:r>
              <w:r>
                <w:rPr>
                  <w:i/>
                  <w:iCs/>
                  <w:noProof/>
                  <w:lang w:val="en-US"/>
                </w:rPr>
                <w:t>Ocean Dynamics</w:t>
              </w:r>
              <w:r>
                <w:rPr>
                  <w:noProof/>
                  <w:lang w:val="en-US"/>
                </w:rPr>
                <w:t>, 70(3),365-385.</w:t>
              </w:r>
            </w:p>
            <w:p w14:paraId="65728BD5" w14:textId="77777777" w:rsidR="00A914A6" w:rsidRDefault="00A914A6" w:rsidP="00A914A6">
              <w:pPr>
                <w:pStyle w:val="Bibliography"/>
                <w:ind w:left="720" w:hanging="720"/>
                <w:rPr>
                  <w:noProof/>
                  <w:lang w:val="en-US"/>
                </w:rPr>
              </w:pPr>
              <w:r>
                <w:rPr>
                  <w:noProof/>
                  <w:lang w:val="en-US"/>
                </w:rPr>
                <w:t xml:space="preserve">Pawlowicz, R., Beardsley, B., Lentz, S. (2002). Classical tidal harmonic analysis including error estimates in MATLAB using TDE. </w:t>
              </w:r>
              <w:r>
                <w:rPr>
                  <w:i/>
                  <w:iCs/>
                  <w:noProof/>
                  <w:lang w:val="en-US"/>
                </w:rPr>
                <w:t>Comput. Geosci</w:t>
              </w:r>
              <w:r>
                <w:rPr>
                  <w:noProof/>
                  <w:lang w:val="en-US"/>
                </w:rPr>
                <w:t>, 28,929-937.</w:t>
              </w:r>
            </w:p>
            <w:p w14:paraId="766B5932" w14:textId="77777777" w:rsidR="00A914A6" w:rsidRDefault="00A914A6" w:rsidP="00A914A6">
              <w:pPr>
                <w:pStyle w:val="Bibliography"/>
                <w:ind w:left="720" w:hanging="720"/>
                <w:rPr>
                  <w:noProof/>
                  <w:lang w:val="en-US"/>
                </w:rPr>
              </w:pPr>
              <w:r>
                <w:rPr>
                  <w:noProof/>
                  <w:lang w:val="en-US"/>
                </w:rPr>
                <w:t xml:space="preserve">Pettigrew, N. R., Townsend, D. W., Xue, H., Wallinga, J. P., Brickley, P. J., and Hetland R. D. (1998). Observations of the Eastern Maine Coastal Current and its offshore extensions in 1994. </w:t>
              </w:r>
              <w:r>
                <w:rPr>
                  <w:i/>
                  <w:iCs/>
                  <w:noProof/>
                  <w:lang w:val="en-US"/>
                </w:rPr>
                <w:t>J. Geophys. Res.</w:t>
              </w:r>
              <w:r>
                <w:rPr>
                  <w:noProof/>
                  <w:lang w:val="en-US"/>
                </w:rPr>
                <w:t>, 103, 30,623– 30,639.</w:t>
              </w:r>
            </w:p>
            <w:p w14:paraId="0F49C5CF" w14:textId="77777777" w:rsidR="00A914A6" w:rsidRDefault="00A914A6" w:rsidP="00A914A6">
              <w:pPr>
                <w:pStyle w:val="Bibliography"/>
                <w:ind w:left="720" w:hanging="720"/>
                <w:rPr>
                  <w:noProof/>
                  <w:lang w:val="en-US"/>
                </w:rPr>
              </w:pPr>
              <w:r>
                <w:rPr>
                  <w:noProof/>
                  <w:lang w:val="en-US"/>
                </w:rPr>
                <w:t xml:space="preserve">Pietrzak, J., Jakobson, J. B., Burchard, H., Vested, H.J., Petersen, O. (2002). A three-dimensional hydrostatic model for coastal and ocean modelling using a generalized topography following co-ordinate system. </w:t>
              </w:r>
              <w:r>
                <w:rPr>
                  <w:i/>
                  <w:iCs/>
                  <w:noProof/>
                  <w:lang w:val="en-US"/>
                </w:rPr>
                <w:t>Ocean Model</w:t>
              </w:r>
              <w:r>
                <w:rPr>
                  <w:noProof/>
                  <w:lang w:val="en-US"/>
                </w:rPr>
                <w:t>, 4(2):173–205.</w:t>
              </w:r>
            </w:p>
            <w:p w14:paraId="1C364661" w14:textId="77777777" w:rsidR="00A914A6" w:rsidRDefault="00A914A6" w:rsidP="00A914A6">
              <w:pPr>
                <w:pStyle w:val="Bibliography"/>
                <w:ind w:left="720" w:hanging="720"/>
                <w:rPr>
                  <w:noProof/>
                  <w:lang w:val="en-US"/>
                </w:rPr>
              </w:pPr>
              <w:r>
                <w:rPr>
                  <w:noProof/>
                  <w:lang w:val="en-US"/>
                </w:rPr>
                <w:t xml:space="preserve">Pingree, R. (1975). The advance and retreat of the thermocline on the continental shelf. </w:t>
              </w:r>
              <w:r>
                <w:rPr>
                  <w:i/>
                  <w:iCs/>
                  <w:noProof/>
                  <w:lang w:val="en-US"/>
                </w:rPr>
                <w:t>Journal of the Marine Biological Association of the United Kingdom</w:t>
              </w:r>
              <w:r>
                <w:rPr>
                  <w:noProof/>
                  <w:lang w:val="en-US"/>
                </w:rPr>
                <w:t>, 55(4), 965-974.</w:t>
              </w:r>
            </w:p>
            <w:p w14:paraId="6936C935" w14:textId="77777777" w:rsidR="00A914A6" w:rsidRDefault="00A914A6" w:rsidP="00A914A6">
              <w:pPr>
                <w:pStyle w:val="Bibliography"/>
                <w:ind w:left="720" w:hanging="720"/>
                <w:rPr>
                  <w:noProof/>
                  <w:lang w:val="en-US"/>
                </w:rPr>
              </w:pPr>
              <w:r>
                <w:rPr>
                  <w:noProof/>
                  <w:lang w:val="en-US"/>
                </w:rPr>
                <w:lastRenderedPageBreak/>
                <w:t xml:space="preserve">Robin, C., Nudds, S., MacAulay, P., Godin, A., De Lange Boom, B., Bartlett, J. (2016). Hydrographic Vertical Separation Surfaces (HyVSEPs) for the Tidal Waters of Canada. </w:t>
              </w:r>
              <w:r>
                <w:rPr>
                  <w:i/>
                  <w:iCs/>
                  <w:noProof/>
                  <w:lang w:val="en-US"/>
                </w:rPr>
                <w:t>Marine Geodesy</w:t>
              </w:r>
              <w:r>
                <w:rPr>
                  <w:noProof/>
                  <w:lang w:val="en-US"/>
                </w:rPr>
                <w:t>, 39(2),195-222.</w:t>
              </w:r>
            </w:p>
            <w:p w14:paraId="75D1EB84" w14:textId="77777777" w:rsidR="00A914A6" w:rsidRDefault="00A914A6" w:rsidP="00A914A6">
              <w:pPr>
                <w:pStyle w:val="Bibliography"/>
                <w:ind w:left="720" w:hanging="720"/>
                <w:rPr>
                  <w:noProof/>
                  <w:lang w:val="en-US"/>
                </w:rPr>
              </w:pPr>
              <w:r>
                <w:rPr>
                  <w:noProof/>
                  <w:lang w:val="en-US"/>
                </w:rPr>
                <w:t xml:space="preserve">Sankaranarayanan, S., and McCay, D.F. (2003). Three-Dimensional Modeling of Tidal Circulation in Bay of Fundy. </w:t>
              </w:r>
              <w:r>
                <w:rPr>
                  <w:i/>
                  <w:iCs/>
                  <w:noProof/>
                  <w:lang w:val="en-US"/>
                </w:rPr>
                <w:t>Journal of Waterway, Port, Coastal, and Ocean Engineering</w:t>
              </w:r>
              <w:r>
                <w:rPr>
                  <w:noProof/>
                  <w:lang w:val="en-US"/>
                </w:rPr>
                <w:t>, 129(3),114.</w:t>
              </w:r>
            </w:p>
            <w:p w14:paraId="11450B0F" w14:textId="77777777" w:rsidR="00A914A6" w:rsidRDefault="00A914A6" w:rsidP="00A914A6">
              <w:pPr>
                <w:pStyle w:val="Bibliography"/>
                <w:ind w:left="720" w:hanging="720"/>
                <w:rPr>
                  <w:noProof/>
                  <w:lang w:val="en-US"/>
                </w:rPr>
              </w:pPr>
              <w:r>
                <w:rPr>
                  <w:noProof/>
                  <w:lang w:val="en-US"/>
                </w:rPr>
                <w:t xml:space="preserve">Shaw, J., Amos, C.L., Greenberg, D.A., O'Reilly, C.T., Parrott, D.R., Patton, E. (2010). Catastrophic tidal expansion in the Bay of Fundy,Canada. </w:t>
              </w:r>
              <w:r>
                <w:rPr>
                  <w:i/>
                  <w:iCs/>
                  <w:noProof/>
                  <w:lang w:val="en-US"/>
                </w:rPr>
                <w:t>Canadian Journal of Earth Science</w:t>
              </w:r>
              <w:r>
                <w:rPr>
                  <w:noProof/>
                  <w:lang w:val="en-US"/>
                </w:rPr>
                <w:t>, 47,1079-1091.</w:t>
              </w:r>
            </w:p>
            <w:p w14:paraId="20C60BB4" w14:textId="77777777" w:rsidR="00A914A6" w:rsidRDefault="00A914A6" w:rsidP="00A914A6">
              <w:pPr>
                <w:pStyle w:val="Bibliography"/>
                <w:ind w:left="720" w:hanging="720"/>
                <w:rPr>
                  <w:noProof/>
                  <w:lang w:val="en-US"/>
                </w:rPr>
              </w:pPr>
              <w:r>
                <w:rPr>
                  <w:noProof/>
                  <w:lang w:val="en-US"/>
                </w:rPr>
                <w:t xml:space="preserve">Smagorinsky, J. (1963). General circulation experiments with the primitive equations. </w:t>
              </w:r>
              <w:r>
                <w:rPr>
                  <w:i/>
                  <w:iCs/>
                  <w:noProof/>
                  <w:lang w:val="en-US"/>
                </w:rPr>
                <w:t>Mon Weather Rev</w:t>
              </w:r>
              <w:r>
                <w:rPr>
                  <w:noProof/>
                  <w:lang w:val="en-US"/>
                </w:rPr>
                <w:t>, 91(3),99–164.</w:t>
              </w:r>
            </w:p>
            <w:p w14:paraId="68BBB647" w14:textId="77777777" w:rsidR="00A914A6" w:rsidRDefault="00A914A6" w:rsidP="00A914A6">
              <w:pPr>
                <w:pStyle w:val="Bibliography"/>
                <w:ind w:left="720" w:hanging="720"/>
                <w:rPr>
                  <w:noProof/>
                  <w:lang w:val="en-US"/>
                </w:rPr>
              </w:pPr>
              <w:r>
                <w:rPr>
                  <w:noProof/>
                  <w:lang w:val="en-US"/>
                </w:rPr>
                <w:t>SMS 12.1. (2012). Surface-Water Modeling System, Version 12.1, Reference Manual &amp; Tutorials. Provo, Utah.</w:t>
              </w:r>
            </w:p>
            <w:p w14:paraId="044CC359" w14:textId="77777777" w:rsidR="00A914A6" w:rsidRDefault="00A914A6" w:rsidP="00A914A6">
              <w:pPr>
                <w:pStyle w:val="Bibliography"/>
                <w:ind w:left="720" w:hanging="720"/>
                <w:rPr>
                  <w:noProof/>
                  <w:lang w:val="en-US"/>
                </w:rPr>
              </w:pPr>
              <w:r>
                <w:rPr>
                  <w:noProof/>
                  <w:lang w:val="en-US"/>
                </w:rPr>
                <w:t xml:space="preserve">Souffleta, Y., Marchesielloa, P., Lemariéb, F., Jouannoa, J., Capetc, X., Debreub, L., Benshilad, R. (2015). On effective resolution in ocean models. </w:t>
              </w:r>
              <w:r>
                <w:rPr>
                  <w:i/>
                  <w:iCs/>
                  <w:noProof/>
                  <w:lang w:val="en-US"/>
                </w:rPr>
                <w:t>Ocean Modelling</w:t>
              </w:r>
              <w:r>
                <w:rPr>
                  <w:noProof/>
                  <w:lang w:val="en-US"/>
                </w:rPr>
                <w:t>, 98,36-50.</w:t>
              </w:r>
            </w:p>
            <w:p w14:paraId="0FEEE2FC" w14:textId="77777777" w:rsidR="00A914A6" w:rsidRDefault="00A914A6" w:rsidP="00A914A6">
              <w:pPr>
                <w:pStyle w:val="Bibliography"/>
                <w:ind w:left="720" w:hanging="720"/>
                <w:rPr>
                  <w:noProof/>
                  <w:lang w:val="en-US"/>
                </w:rPr>
              </w:pPr>
              <w:r>
                <w:rPr>
                  <w:noProof/>
                  <w:lang w:val="en-US"/>
                </w:rPr>
                <w:t xml:space="preserve">Swift, J.P. D., Pelletier, B.R., Lyall, A.K., Miller. (1969). Sediment of the Bay of Fundy-A preliminary Report. . </w:t>
              </w:r>
              <w:r>
                <w:rPr>
                  <w:i/>
                  <w:iCs/>
                  <w:noProof/>
                  <w:lang w:val="en-US"/>
                </w:rPr>
                <w:t>Maritime Sediments</w:t>
              </w:r>
              <w:r>
                <w:rPr>
                  <w:noProof/>
                  <w:lang w:val="en-US"/>
                </w:rPr>
                <w:t>, 5(3):95-100.</w:t>
              </w:r>
            </w:p>
            <w:p w14:paraId="5A86931F" w14:textId="77777777" w:rsidR="00A914A6" w:rsidRDefault="00A914A6" w:rsidP="00A914A6">
              <w:pPr>
                <w:pStyle w:val="Bibliography"/>
                <w:ind w:left="720" w:hanging="720"/>
                <w:rPr>
                  <w:noProof/>
                  <w:lang w:val="en-US"/>
                </w:rPr>
              </w:pPr>
              <w:r>
                <w:rPr>
                  <w:noProof/>
                  <w:lang w:val="en-US"/>
                </w:rPr>
                <w:t xml:space="preserve">Tee, K. (1976). Tide-induced residual current,a 2-D nonlinear numerical tidal model. </w:t>
              </w:r>
              <w:r>
                <w:rPr>
                  <w:i/>
                  <w:iCs/>
                  <w:noProof/>
                  <w:lang w:val="en-US"/>
                </w:rPr>
                <w:t>Marine Research</w:t>
              </w:r>
              <w:r>
                <w:rPr>
                  <w:noProof/>
                  <w:lang w:val="en-US"/>
                </w:rPr>
                <w:t>, 17,396-402.</w:t>
              </w:r>
            </w:p>
            <w:p w14:paraId="77C6E13A" w14:textId="77777777" w:rsidR="00A914A6" w:rsidRDefault="00A914A6" w:rsidP="00A914A6">
              <w:pPr>
                <w:pStyle w:val="Bibliography"/>
                <w:ind w:left="720" w:hanging="720"/>
                <w:rPr>
                  <w:noProof/>
                  <w:lang w:val="en-US"/>
                </w:rPr>
              </w:pPr>
              <w:r>
                <w:rPr>
                  <w:noProof/>
                  <w:lang w:val="en-US"/>
                </w:rPr>
                <w:t xml:space="preserve">Tee, K. (1977). Tide-induced residual current-verification of a numerical model. </w:t>
              </w:r>
              <w:r>
                <w:rPr>
                  <w:i/>
                  <w:iCs/>
                  <w:noProof/>
                  <w:lang w:val="en-US"/>
                </w:rPr>
                <w:t>Physical oceanography</w:t>
              </w:r>
              <w:r>
                <w:rPr>
                  <w:noProof/>
                  <w:lang w:val="en-US"/>
                </w:rPr>
                <w:t>, 17,396-402.</w:t>
              </w:r>
            </w:p>
            <w:p w14:paraId="23BB6D87" w14:textId="77777777" w:rsidR="00A914A6" w:rsidRDefault="00A914A6" w:rsidP="00A914A6">
              <w:pPr>
                <w:pStyle w:val="Bibliography"/>
                <w:ind w:left="720" w:hanging="720"/>
                <w:rPr>
                  <w:noProof/>
                  <w:lang w:val="en-US"/>
                </w:rPr>
              </w:pPr>
              <w:r>
                <w:rPr>
                  <w:noProof/>
                  <w:lang w:val="en-US"/>
                </w:rPr>
                <w:t xml:space="preserve">Watson, E. E. (1936). Mixing and residual currents in tidal waters as illustrated in the Bay of Fundy. </w:t>
              </w:r>
              <w:r>
                <w:rPr>
                  <w:i/>
                  <w:iCs/>
                  <w:noProof/>
                  <w:lang w:val="en-US"/>
                </w:rPr>
                <w:t>Journal of the Biological Board of Canada</w:t>
              </w:r>
              <w:r>
                <w:rPr>
                  <w:noProof/>
                  <w:lang w:val="en-US"/>
                </w:rPr>
                <w:t>, 141-208.</w:t>
              </w:r>
            </w:p>
            <w:p w14:paraId="68658678" w14:textId="77777777" w:rsidR="00A914A6" w:rsidRDefault="00A914A6" w:rsidP="00A914A6">
              <w:pPr>
                <w:pStyle w:val="Bibliography"/>
                <w:ind w:left="720" w:hanging="720"/>
                <w:rPr>
                  <w:noProof/>
                  <w:lang w:val="en-US"/>
                </w:rPr>
              </w:pPr>
              <w:r>
                <w:rPr>
                  <w:noProof/>
                  <w:lang w:val="en-US"/>
                </w:rPr>
                <w:t xml:space="preserve">Watson, E.E. (1935). Mixing and Residual Cuments in Tidal Waters as lllustrated in the Bay of Fundy . </w:t>
              </w:r>
              <w:r>
                <w:rPr>
                  <w:i/>
                  <w:iCs/>
                  <w:noProof/>
                  <w:lang w:val="en-US"/>
                </w:rPr>
                <w:t>Journal of Biological Board of Canada</w:t>
              </w:r>
              <w:r>
                <w:rPr>
                  <w:noProof/>
                  <w:lang w:val="en-US"/>
                </w:rPr>
                <w:t>, 2(2).</w:t>
              </w:r>
            </w:p>
            <w:p w14:paraId="19E48CCD" w14:textId="77777777" w:rsidR="00A914A6" w:rsidRDefault="00A914A6" w:rsidP="00A914A6">
              <w:pPr>
                <w:pStyle w:val="Bibliography"/>
                <w:ind w:left="720" w:hanging="720"/>
                <w:rPr>
                  <w:noProof/>
                  <w:lang w:val="en-US"/>
                </w:rPr>
              </w:pPr>
              <w:r>
                <w:rPr>
                  <w:noProof/>
                  <w:lang w:val="en-US"/>
                </w:rPr>
                <w:t xml:space="preserve">Wu, Y., Chaffey, J., Greenberg, D. A., &amp; Smith, P. C. (2016). Environmental Impacts Caused by Tidal Power Extraction in the Upper Bay of Fundy. </w:t>
              </w:r>
              <w:r>
                <w:rPr>
                  <w:i/>
                  <w:iCs/>
                  <w:noProof/>
                  <w:lang w:val="en-US"/>
                </w:rPr>
                <w:t>Atmosphere - Ocean</w:t>
              </w:r>
              <w:r>
                <w:rPr>
                  <w:noProof/>
                  <w:lang w:val="en-US"/>
                </w:rPr>
                <w:t>, 54(3),326–336.</w:t>
              </w:r>
            </w:p>
            <w:p w14:paraId="6FFA5AD4" w14:textId="77777777" w:rsidR="00A914A6" w:rsidRDefault="00A914A6" w:rsidP="00A914A6">
              <w:pPr>
                <w:pStyle w:val="Bibliography"/>
                <w:ind w:left="720" w:hanging="720"/>
                <w:rPr>
                  <w:noProof/>
                  <w:lang w:val="en-US"/>
                </w:rPr>
              </w:pPr>
              <w:r>
                <w:rPr>
                  <w:noProof/>
                  <w:lang w:val="en-US"/>
                </w:rPr>
                <w:t xml:space="preserve">Wu, Y., Chaffey, J., Greenberg, D.A., Colbo, K., Smith, P.C. (2011). Tidally-induced sediment transport patterns in the upper Bay of Fundy: A numerical study. </w:t>
              </w:r>
              <w:r>
                <w:rPr>
                  <w:i/>
                  <w:iCs/>
                  <w:noProof/>
                  <w:lang w:val="en-US"/>
                </w:rPr>
                <w:t>Continental Shelf Research</w:t>
              </w:r>
              <w:r>
                <w:rPr>
                  <w:noProof/>
                  <w:lang w:val="en-US"/>
                </w:rPr>
                <w:t>, 31,2041-2053.</w:t>
              </w:r>
            </w:p>
            <w:p w14:paraId="727B665B" w14:textId="77777777" w:rsidR="00A914A6" w:rsidRDefault="00A914A6" w:rsidP="00A914A6">
              <w:pPr>
                <w:pStyle w:val="Bibliography"/>
                <w:ind w:left="720" w:hanging="720"/>
                <w:rPr>
                  <w:noProof/>
                  <w:lang w:val="en-US"/>
                </w:rPr>
              </w:pPr>
              <w:r>
                <w:rPr>
                  <w:noProof/>
                  <w:lang w:val="en-US"/>
                </w:rPr>
                <w:t xml:space="preserve">Xue, H., Chai, F., and Pettigrew, N. R. (2000). A model study of the seasonal circulation of the Gulf of Maine. </w:t>
              </w:r>
              <w:r>
                <w:rPr>
                  <w:i/>
                  <w:iCs/>
                  <w:noProof/>
                  <w:lang w:val="en-US"/>
                </w:rPr>
                <w:t>J. Phys. Oceanogr</w:t>
              </w:r>
              <w:r>
                <w:rPr>
                  <w:noProof/>
                  <w:lang w:val="en-US"/>
                </w:rPr>
                <w:t>, 30, 1111 – 1135.</w:t>
              </w:r>
            </w:p>
            <w:p w14:paraId="4F991F52" w14:textId="615F85B9" w:rsidR="00A914A6" w:rsidRDefault="00A914A6" w:rsidP="00A914A6">
              <w:r>
                <w:rPr>
                  <w:b/>
                  <w:bCs/>
                  <w:noProof/>
                </w:rPr>
                <w:fldChar w:fldCharType="end"/>
              </w:r>
            </w:p>
          </w:sdtContent>
        </w:sdt>
      </w:sdtContent>
    </w:sdt>
    <w:p w14:paraId="591329BF" w14:textId="7D2BE9C3" w:rsidR="009C14F1" w:rsidRDefault="009C14F1" w:rsidP="009C14F1">
      <w:pPr>
        <w:pStyle w:val="Heading1"/>
      </w:pPr>
    </w:p>
    <w:p w14:paraId="520453D9" w14:textId="77777777" w:rsidR="009C14F1" w:rsidRDefault="009C14F1" w:rsidP="009C14F1">
      <w:pPr>
        <w:pStyle w:val="Heading1"/>
      </w:pPr>
      <w:ins w:id="277" w:author="ara952 reza" w:date="2020-04-01T23:30:00Z">
        <w:r>
          <w:t xml:space="preserve"> </w:t>
        </w:r>
      </w:ins>
    </w:p>
    <w:customXmlInsRangeStart w:id="278" w:author="ara952 reza" w:date="2020-04-01T23:29:00Z"/>
    <w:sdt>
      <w:sdtPr>
        <w:rPr>
          <w:rFonts w:asciiTheme="minorHAnsi" w:eastAsiaTheme="minorHAnsi" w:hAnsiTheme="minorHAnsi" w:cstheme="minorBidi"/>
          <w:color w:val="auto"/>
          <w:sz w:val="22"/>
          <w:szCs w:val="22"/>
          <w:lang w:val="en-CA"/>
        </w:rPr>
        <w:id w:val="-1167017622"/>
        <w:docPartObj>
          <w:docPartGallery w:val="Bibliographies"/>
          <w:docPartUnique/>
        </w:docPartObj>
      </w:sdtPr>
      <w:sdtEndPr/>
      <w:sdtContent>
        <w:customXmlInsRangeEnd w:id="278"/>
        <w:p w14:paraId="3B042826" w14:textId="77777777" w:rsidR="009C14F1" w:rsidRDefault="009C14F1">
          <w:pPr>
            <w:pStyle w:val="Heading1"/>
            <w:rPr>
              <w:ins w:id="279" w:author="ara952 reza" w:date="2020-04-01T23:30:00Z"/>
            </w:rPr>
            <w:pPrChange w:id="280" w:author="ara952 reza" w:date="2020-04-01T23:30:00Z">
              <w:pPr/>
            </w:pPrChange>
          </w:pPr>
        </w:p>
        <w:p w14:paraId="4D71EB62" w14:textId="77777777" w:rsidR="009C14F1" w:rsidRDefault="00E2297F"/>
        <w:customXmlInsRangeStart w:id="281" w:author="ara952 reza" w:date="2020-04-01T23:29:00Z"/>
      </w:sdtContent>
    </w:sdt>
    <w:customXmlInsRangeEnd w:id="281"/>
    <w:sectPr w:rsidR="009C14F1" w:rsidSect="00A914A6">
      <w:footerReference w:type="default" r:id="rId68"/>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8" w:author="Ian Church [2]" w:date="2020-03-31T18:16:00Z" w:initials="IC">
    <w:p w14:paraId="32382B7A" w14:textId="77777777" w:rsidR="00507320" w:rsidRDefault="00507320" w:rsidP="00507320">
      <w:pPr>
        <w:pStyle w:val="CommentText"/>
      </w:pPr>
      <w:r>
        <w:rPr>
          <w:rStyle w:val="CommentReference"/>
        </w:rPr>
        <w:annotationRef/>
      </w:r>
      <w:r>
        <w:rPr>
          <w:rStyle w:val="CommentReference"/>
        </w:rPr>
        <w:t>Reference for this product?</w:t>
      </w:r>
    </w:p>
  </w:comment>
  <w:comment w:id="236" w:author="Ian Church [2]" w:date="2020-03-31T18:18:00Z" w:initials="IC">
    <w:p w14:paraId="2FE8A909" w14:textId="77777777" w:rsidR="00507320" w:rsidRDefault="00507320"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37" w:author="ara952 reza" w:date="2020-04-02T12:51:00Z" w:initials="ar">
    <w:p w14:paraId="05D842D2" w14:textId="3A2E6739" w:rsidR="00222903" w:rsidRDefault="00222903">
      <w:pPr>
        <w:pStyle w:val="CommentText"/>
      </w:pPr>
      <w:r>
        <w:rPr>
          <w:rStyle w:val="CommentReference"/>
        </w:rPr>
        <w:annotationRef/>
      </w:r>
      <w:r>
        <w:t>I don’t get this part. Could you explain a little more?</w:t>
      </w:r>
    </w:p>
  </w:comment>
  <w:comment w:id="238" w:author="Ian Church [2]" w:date="2020-04-03T17:44:00Z" w:initials="IC">
    <w:p w14:paraId="796AC69A" w14:textId="6AF38E2C" w:rsidR="003879F5" w:rsidRDefault="003879F5">
      <w:pPr>
        <w:pStyle w:val="CommentText"/>
      </w:pPr>
      <w:r>
        <w:rPr>
          <w:rStyle w:val="CommentReference"/>
        </w:rPr>
        <w:annotationRef/>
      </w:r>
      <w:r>
        <w:t xml:space="preserve">Not something that you need to do for this paper, but if you had both the </w:t>
      </w:r>
      <w:r w:rsidR="006E3C93">
        <w:t xml:space="preserve">satellite product the model surface data as georeferenced grids (rasters), you could subtract one grid from the other and </w:t>
      </w:r>
      <w:r w:rsidR="00C4581D">
        <w:t xml:space="preserve">look at the differences. </w:t>
      </w:r>
    </w:p>
  </w:comment>
  <w:comment w:id="239" w:author="Ian Church" w:date="2020-04-27T16:35:00Z" w:initials="IC">
    <w:p w14:paraId="2034B82C" w14:textId="77777777" w:rsidR="008D6DF2" w:rsidRDefault="00721AA9">
      <w:pPr>
        <w:pStyle w:val="CommentText"/>
      </w:pPr>
      <w:r>
        <w:rPr>
          <w:rStyle w:val="CommentReference"/>
        </w:rPr>
        <w:annotationRef/>
      </w:r>
      <w:r w:rsidR="008D6DF2">
        <w:t xml:space="preserve">This might be a good item to pursue for the paper. </w:t>
      </w:r>
    </w:p>
    <w:p w14:paraId="31D65601" w14:textId="036DA3E2" w:rsidR="00721AA9" w:rsidRDefault="008D6DF2">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589B3" w14:textId="77777777" w:rsidR="00E2297F" w:rsidRDefault="00E2297F" w:rsidP="004332CF">
      <w:pPr>
        <w:spacing w:after="0" w:line="240" w:lineRule="auto"/>
      </w:pPr>
      <w:r>
        <w:separator/>
      </w:r>
    </w:p>
  </w:endnote>
  <w:endnote w:type="continuationSeparator" w:id="0">
    <w:p w14:paraId="0868B35C" w14:textId="77777777" w:rsidR="00E2297F" w:rsidRDefault="00E2297F"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82" w:author="Ian Church" w:date="2020-04-27T16:36:00Z"/>
  <w:sdt>
    <w:sdtPr>
      <w:id w:val="1660581585"/>
      <w:docPartObj>
        <w:docPartGallery w:val="Page Numbers (Bottom of Page)"/>
        <w:docPartUnique/>
      </w:docPartObj>
    </w:sdtPr>
    <w:sdtEndPr>
      <w:rPr>
        <w:noProof/>
      </w:rPr>
    </w:sdtEndPr>
    <w:sdtContent>
      <w:customXmlInsRangeEnd w:id="282"/>
      <w:p w14:paraId="66D61BC0" w14:textId="207B33C4" w:rsidR="008D6DF2" w:rsidRDefault="008D6DF2">
        <w:pPr>
          <w:pStyle w:val="Footer"/>
          <w:jc w:val="right"/>
          <w:rPr>
            <w:ins w:id="283" w:author="Ian Church" w:date="2020-04-27T16:36:00Z"/>
          </w:rPr>
        </w:pPr>
        <w:ins w:id="284"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285" w:author="Ian Church" w:date="2020-04-27T16:36:00Z"/>
    </w:sdtContent>
  </w:sdt>
  <w:customXmlInsRangeEnd w:id="285"/>
  <w:p w14:paraId="5D27CA67" w14:textId="77777777" w:rsidR="008D6DF2" w:rsidRDefault="008D6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52CDC" w14:textId="77777777" w:rsidR="00E2297F" w:rsidRDefault="00E2297F" w:rsidP="004332CF">
      <w:pPr>
        <w:spacing w:after="0" w:line="240" w:lineRule="auto"/>
      </w:pPr>
      <w:r>
        <w:separator/>
      </w:r>
    </w:p>
  </w:footnote>
  <w:footnote w:type="continuationSeparator" w:id="0">
    <w:p w14:paraId="651F0A1F" w14:textId="77777777" w:rsidR="00E2297F" w:rsidRDefault="00E2297F" w:rsidP="004332C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Church">
    <w15:presenceInfo w15:providerId="None" w15:userId="Ian Church"/>
  </w15:person>
  <w15:person w15:author="Ian Church [2]">
    <w15:presenceInfo w15:providerId="AD" w15:userId="S::ichurch@unb.ca::643a0c0f-51cc-4a40-bd87-508c4ef05b79"/>
  </w15:person>
  <w15:person w15:author="ara952 reza">
    <w15:presenceInfo w15:providerId="Windows Live" w15:userId="3ab0a55dde66d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gwNawF2cMvALQAAAA=="/>
  </w:docVars>
  <w:rsids>
    <w:rsidRoot w:val="00E20AE6"/>
    <w:rsid w:val="0000586E"/>
    <w:rsid w:val="00057A7D"/>
    <w:rsid w:val="000E2D6B"/>
    <w:rsid w:val="00172F2F"/>
    <w:rsid w:val="001A0B22"/>
    <w:rsid w:val="001D3854"/>
    <w:rsid w:val="00222903"/>
    <w:rsid w:val="00235F00"/>
    <w:rsid w:val="0035344E"/>
    <w:rsid w:val="003879F5"/>
    <w:rsid w:val="003A7B30"/>
    <w:rsid w:val="004332CF"/>
    <w:rsid w:val="00446B76"/>
    <w:rsid w:val="004811F9"/>
    <w:rsid w:val="004D114A"/>
    <w:rsid w:val="004E187F"/>
    <w:rsid w:val="00507320"/>
    <w:rsid w:val="005F74E3"/>
    <w:rsid w:val="00614119"/>
    <w:rsid w:val="00623CBD"/>
    <w:rsid w:val="00642FC1"/>
    <w:rsid w:val="006564E3"/>
    <w:rsid w:val="006A0B71"/>
    <w:rsid w:val="006A1A81"/>
    <w:rsid w:val="006D69EF"/>
    <w:rsid w:val="006E3C93"/>
    <w:rsid w:val="006F7B81"/>
    <w:rsid w:val="00721AA9"/>
    <w:rsid w:val="00721B41"/>
    <w:rsid w:val="00734FAA"/>
    <w:rsid w:val="00780923"/>
    <w:rsid w:val="0078111A"/>
    <w:rsid w:val="007B2973"/>
    <w:rsid w:val="007C1AA6"/>
    <w:rsid w:val="007C1F3D"/>
    <w:rsid w:val="007F1186"/>
    <w:rsid w:val="00812728"/>
    <w:rsid w:val="00822FDC"/>
    <w:rsid w:val="00893281"/>
    <w:rsid w:val="008A6706"/>
    <w:rsid w:val="008D6DF2"/>
    <w:rsid w:val="008E5937"/>
    <w:rsid w:val="00914D41"/>
    <w:rsid w:val="00951A44"/>
    <w:rsid w:val="009538D3"/>
    <w:rsid w:val="009C14F1"/>
    <w:rsid w:val="009D73A6"/>
    <w:rsid w:val="009E0AA9"/>
    <w:rsid w:val="00A24671"/>
    <w:rsid w:val="00A44E00"/>
    <w:rsid w:val="00A76E71"/>
    <w:rsid w:val="00A87141"/>
    <w:rsid w:val="00A914A6"/>
    <w:rsid w:val="00AA2327"/>
    <w:rsid w:val="00AB0D09"/>
    <w:rsid w:val="00AD0B99"/>
    <w:rsid w:val="00AD22E2"/>
    <w:rsid w:val="00B83777"/>
    <w:rsid w:val="00B9084F"/>
    <w:rsid w:val="00BB3457"/>
    <w:rsid w:val="00BC6232"/>
    <w:rsid w:val="00C323A0"/>
    <w:rsid w:val="00C32A8C"/>
    <w:rsid w:val="00C4581D"/>
    <w:rsid w:val="00CC68D4"/>
    <w:rsid w:val="00CF1C8B"/>
    <w:rsid w:val="00CF33DD"/>
    <w:rsid w:val="00CF3884"/>
    <w:rsid w:val="00D16979"/>
    <w:rsid w:val="00D356C4"/>
    <w:rsid w:val="00D35BC3"/>
    <w:rsid w:val="00E05141"/>
    <w:rsid w:val="00E07CCC"/>
    <w:rsid w:val="00E20AE6"/>
    <w:rsid w:val="00E2297F"/>
    <w:rsid w:val="00E9501B"/>
    <w:rsid w:val="00EA5F41"/>
    <w:rsid w:val="00EC1464"/>
    <w:rsid w:val="00ED18C9"/>
    <w:rsid w:val="00ED7C1D"/>
    <w:rsid w:val="00F16E99"/>
    <w:rsid w:val="00F824FB"/>
    <w:rsid w:val="00FE5BEE"/>
    <w:rsid w:val="00FE7F7C"/>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omments" Target="comments.xm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0.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commentsExtended" Target="commentsExtended.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alleosf@unb.ca"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8:29:55.425"/>
    </inkml:context>
    <inkml:brush xml:id="br0">
      <inkml:brushProperty name="width" value="0.05" units="cm"/>
      <inkml:brushProperty name="height" value="0.05" units="cm"/>
    </inkml:brush>
  </inkml:definitions>
  <inkml:trace contextRef="#ctx0" brushRef="#br0">387 0 4,'5'11'1,"-1"0"-1,0 1 1,-1-1-1,0 0 1,-1 1 0,0 0-1,-1 0 1,0-1-1,-1 1 1,0 0 0,-1 0-1,0 0 1,-1-1-1,0 1 1,-1 0 0,-1-1-1,1 0 1,-2 0-1,0 0 1,-5 9-1,-31 46 0,37-60 0,1 0 0,-1 0 0,1 1 0,0-1 0,1 1 0,0 0 0,0 0 0,0 0 0,1 0 0,0 0 0,1 0 0,-1 0 0,1 5 0,0-2 0,-1 1 0,0 0 0,-1 0 0,0 0 0,-2 2 0,-2 5 1,-1-1 1,0 0-1,-1 0 0,-1-1 0,-1 0 1,0-1-1,-1 0 0,-1-1 1,0 0-1,-1-1 0,0 0 0,-7 4-1,16-14 0,-1 0 0,1-1 0,-1 0 1,0 0-1,0 0 0,0 0 0,0-1 0,0 0 0,0 0 0,-1 0 0,1-1 0,0 0 0,0 0 0,-4 0 0,-7 0 0,-49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Mos01</b:Tag>
    <b:SourceType>JournalArticle</b:SourceType>
    <b:Guid>{3804CFCE-2D08-4E19-9FF6-C2EDD14DC4EE}</b:Guid>
    <b:Author>
      <b:Author>
        <b:NameList>
          <b:Person>
            <b:Last>Mossman</b:Last>
            <b:First>J.D.</b:First>
          </b:Person>
        </b:NameList>
      </b:Author>
    </b:Author>
    <b:Title>Bay of Fundy tides</b:Title>
    <b:JournalName>Geoscience Canada</b:JournalName>
    <b:Year>2001</b:Year>
    <b:Pages>28, (1), pp. 1– 11</b:Pages>
    <b:RefOrder>33</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34</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35</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36</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37</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38</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39</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40</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41</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42</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43</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44</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45</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46</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47</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48</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49</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50</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51</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52</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53</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54</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55</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56</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57</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58</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59</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60</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61</b:RefOrder>
  </b:Source>
</b:Sources>
</file>

<file path=customXml/itemProps1.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2.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E234203-C005-4ACB-AD91-E6A5383C0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5889</Words>
  <Characters>33571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ara952 reza</cp:lastModifiedBy>
  <cp:revision>47</cp:revision>
  <cp:lastPrinted>2020-04-02T16:29:00Z</cp:lastPrinted>
  <dcterms:created xsi:type="dcterms:W3CDTF">2020-04-02T15:54:00Z</dcterms:created>
  <dcterms:modified xsi:type="dcterms:W3CDTF">2020-04-30T14:01:00Z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ies>
</file>