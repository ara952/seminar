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7C6F4" w14:textId="01356ADC" w:rsidR="00CF1C8B" w:rsidRDefault="00CF1C8B" w:rsidP="00FE5BEE">
      <w:pPr>
        <w:ind w:right="-563"/>
        <w:rPr>
          <w:ins w:id="0" w:author="Ian Church" w:date="2020-04-27T16:37:00Z"/>
          <w:rFonts w:ascii="Times New Roman" w:hAnsi="Times New Roman"/>
          <w:i/>
          <w:iCs/>
          <w:color w:val="000000" w:themeColor="text1"/>
        </w:rPr>
      </w:pPr>
      <w:bookmarkStart w:id="1" w:name="_Hlk50717849"/>
      <w:ins w:id="2" w:author="Ian Church" w:date="2020-04-27T15:39:00Z">
        <w:r>
          <w:rPr>
            <w:rFonts w:ascii="Times New Roman" w:hAnsi="Times New Roman"/>
            <w:color w:val="000000" w:themeColor="text1"/>
          </w:rPr>
          <w:t xml:space="preserve">Alleosfour,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commentRangeStart w:id="7"/>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commentRangeEnd w:id="7"/>
      <w:r w:rsidR="00B70176">
        <w:rPr>
          <w:rStyle w:val="CommentReference"/>
        </w:rPr>
        <w:commentReference w:id="7"/>
      </w:r>
    </w:p>
    <w:p w14:paraId="7691DE96" w14:textId="0C0C4D3E" w:rsidR="00EE7FF6" w:rsidRDefault="00EE7FF6" w:rsidP="00EE7FF6">
      <w:pPr>
        <w:adjustRightInd w:val="0"/>
        <w:snapToGrid w:val="0"/>
        <w:spacing w:after="120" w:line="260" w:lineRule="atLeast"/>
        <w:rPr>
          <w:ins w:id="8" w:author="ara952 reza" w:date="2020-09-11T12:01:00Z"/>
          <w:rFonts w:ascii="Palatino Linotype" w:eastAsia="Times New Roman" w:hAnsi="Palatino Linotype" w:cs="Times New Roman"/>
          <w:b/>
          <w:color w:val="000000"/>
          <w:sz w:val="20"/>
          <w:lang w:val="en-US" w:eastAsia="de-DE" w:bidi="en-US"/>
        </w:rPr>
      </w:pPr>
      <w:ins w:id="9" w:author="ara952 reza" w:date="2020-09-11T11:57:00Z">
        <w:r w:rsidRPr="000E6FAC">
          <w:rPr>
            <w:rFonts w:ascii="Palatino Linotype" w:eastAsia="Times New Roman" w:hAnsi="Palatino Linotype" w:cs="Times New Roman"/>
            <w:b/>
            <w:color w:val="000000"/>
            <w:sz w:val="20"/>
            <w:lang w:val="en-US" w:eastAsia="de-DE" w:bidi="en-US"/>
          </w:rPr>
          <w:t xml:space="preserve">Ahmadreza Alleosfour </w:t>
        </w:r>
        <w:proofErr w:type="gramStart"/>
        <w:r w:rsidRPr="000E6FAC">
          <w:rPr>
            <w:rFonts w:ascii="Palatino Linotype" w:eastAsia="Times New Roman" w:hAnsi="Palatino Linotype" w:cs="Times New Roman"/>
            <w:b/>
            <w:color w:val="000000"/>
            <w:sz w:val="20"/>
            <w:vertAlign w:val="superscript"/>
            <w:lang w:val="en-US" w:eastAsia="de-DE" w:bidi="en-US"/>
          </w:rPr>
          <w:t>1</w:t>
        </w:r>
      </w:ins>
      <w:ins w:id="10" w:author="ara952 reza" w:date="2020-09-11T12:00:00Z">
        <w:r>
          <w:rPr>
            <w:rFonts w:ascii="Palatino Linotype" w:eastAsia="Times New Roman" w:hAnsi="Palatino Linotype" w:cs="Times New Roman"/>
            <w:b/>
            <w:color w:val="000000"/>
            <w:sz w:val="20"/>
            <w:vertAlign w:val="superscript"/>
            <w:lang w:val="en-US" w:eastAsia="de-DE" w:bidi="en-US"/>
          </w:rPr>
          <w:t>,*</w:t>
        </w:r>
      </w:ins>
      <w:proofErr w:type="gramEnd"/>
      <w:ins w:id="11" w:author="ara952 reza" w:date="2020-09-11T11:57:00Z">
        <w:r w:rsidRPr="000E6FAC">
          <w:rPr>
            <w:rFonts w:ascii="Palatino Linotype" w:eastAsia="Times New Roman" w:hAnsi="Palatino Linotype" w:cs="Times New Roman"/>
            <w:b/>
            <w:color w:val="000000"/>
            <w:sz w:val="20"/>
            <w:lang w:val="en-US" w:eastAsia="de-DE" w:bidi="en-US"/>
          </w:rPr>
          <w:t xml:space="preserve">, Ian Church </w:t>
        </w:r>
      </w:ins>
      <w:ins w:id="12" w:author="ara952 reza" w:date="2020-09-11T11:58:00Z">
        <w:r>
          <w:rPr>
            <w:rFonts w:ascii="Palatino Linotype" w:eastAsia="Times New Roman" w:hAnsi="Palatino Linotype" w:cs="Times New Roman"/>
            <w:b/>
            <w:color w:val="000000"/>
            <w:sz w:val="20"/>
            <w:vertAlign w:val="superscript"/>
            <w:lang w:val="en-US" w:eastAsia="de-DE" w:bidi="en-US"/>
          </w:rPr>
          <w:t>1</w:t>
        </w:r>
      </w:ins>
      <w:ins w:id="13" w:author="ara952 reza" w:date="2020-09-11T11:57:00Z">
        <w:r w:rsidRPr="000E6FAC">
          <w:rPr>
            <w:rFonts w:ascii="Palatino Linotype" w:eastAsia="Times New Roman" w:hAnsi="Palatino Linotype" w:cs="Times New Roman"/>
            <w:b/>
            <w:color w:val="000000"/>
            <w:sz w:val="20"/>
            <w:lang w:val="en-US" w:eastAsia="de-DE" w:bidi="en-US"/>
          </w:rPr>
          <w:t xml:space="preserve"> and </w:t>
        </w:r>
        <w:del w:id="14" w:author="Ian Church" w:date="2020-11-12T22:03:00Z">
          <w:r w:rsidRPr="000E6FAC" w:rsidDel="00C45171">
            <w:rPr>
              <w:rFonts w:ascii="Palatino Linotype" w:eastAsia="Times New Roman" w:hAnsi="Palatino Linotype" w:cs="Times New Roman"/>
              <w:b/>
              <w:color w:val="000000"/>
              <w:sz w:val="20"/>
              <w:lang w:val="en-US" w:eastAsia="de-DE" w:bidi="en-US"/>
            </w:rPr>
            <w:delText>Criag</w:delText>
          </w:r>
        </w:del>
      </w:ins>
      <w:ins w:id="15" w:author="Ian Church" w:date="2020-11-12T22:03:00Z">
        <w:r w:rsidR="00C45171" w:rsidRPr="000E6FAC">
          <w:rPr>
            <w:rFonts w:ascii="Palatino Linotype" w:eastAsia="Times New Roman" w:hAnsi="Palatino Linotype" w:cs="Times New Roman"/>
            <w:b/>
            <w:color w:val="000000"/>
            <w:sz w:val="20"/>
            <w:lang w:val="en-US" w:eastAsia="de-DE" w:bidi="en-US"/>
          </w:rPr>
          <w:t>Craig</w:t>
        </w:r>
      </w:ins>
      <w:ins w:id="16" w:author="ara952 reza" w:date="2020-09-11T11:57:00Z">
        <w:r w:rsidRPr="000E6FAC">
          <w:rPr>
            <w:rFonts w:ascii="Palatino Linotype" w:eastAsia="Times New Roman" w:hAnsi="Palatino Linotype" w:cs="Times New Roman"/>
            <w:b/>
            <w:color w:val="000000"/>
            <w:sz w:val="20"/>
            <w:lang w:val="en-US" w:eastAsia="de-DE" w:bidi="en-US"/>
          </w:rPr>
          <w:t xml:space="preserve"> Brown </w:t>
        </w:r>
        <w:r w:rsidRPr="000E6FAC">
          <w:rPr>
            <w:rFonts w:ascii="Palatino Linotype" w:eastAsia="Times New Roman" w:hAnsi="Palatino Linotype" w:cs="Times New Roman"/>
            <w:b/>
            <w:color w:val="000000"/>
            <w:sz w:val="20"/>
            <w:vertAlign w:val="superscript"/>
            <w:lang w:val="en-US" w:eastAsia="de-DE" w:bidi="en-US"/>
          </w:rPr>
          <w:t>2</w:t>
        </w:r>
      </w:ins>
    </w:p>
    <w:p w14:paraId="5EF2ADC4" w14:textId="326625C0" w:rsidR="00EE7FF6" w:rsidRPr="00EE7FF6" w:rsidRDefault="00EE7FF6" w:rsidP="00EE7FF6">
      <w:pPr>
        <w:adjustRightInd w:val="0"/>
        <w:snapToGrid w:val="0"/>
        <w:spacing w:after="120" w:line="260" w:lineRule="atLeast"/>
        <w:rPr>
          <w:ins w:id="17" w:author="ara952 reza" w:date="2020-09-11T12:03:00Z"/>
          <w:rFonts w:ascii="Palatino Linotype" w:eastAsia="Times New Roman" w:hAnsi="Palatino Linotype" w:cs="Times New Roman"/>
          <w:b/>
          <w:color w:val="000000"/>
          <w:sz w:val="16"/>
          <w:szCs w:val="18"/>
          <w:lang w:val="en-US" w:eastAsia="de-DE" w:bidi="en-US"/>
          <w:rPrChange w:id="18" w:author="ara952 reza" w:date="2020-09-11T12:07:00Z">
            <w:rPr>
              <w:ins w:id="19" w:author="ara952 reza" w:date="2020-09-11T12:03:00Z"/>
              <w:rFonts w:ascii="Palatino Linotype" w:eastAsia="Times New Roman" w:hAnsi="Palatino Linotype" w:cs="Times New Roman"/>
              <w:b/>
              <w:color w:val="000000"/>
              <w:sz w:val="18"/>
              <w:szCs w:val="20"/>
              <w:lang w:val="en-US" w:eastAsia="de-DE" w:bidi="en-US"/>
            </w:rPr>
          </w:rPrChange>
        </w:rPr>
      </w:pPr>
      <w:ins w:id="20" w:author="ara952 reza" w:date="2020-09-11T12:01:00Z">
        <w:r>
          <w:rPr>
            <w:rFonts w:ascii="Palatino Linotype" w:eastAsia="Times New Roman" w:hAnsi="Palatino Linotype" w:cs="Times New Roman"/>
            <w:b/>
            <w:color w:val="000000"/>
            <w:sz w:val="20"/>
            <w:vertAlign w:val="superscript"/>
            <w:lang w:val="en-US" w:eastAsia="de-DE" w:bidi="en-US"/>
          </w:rPr>
          <w:t>1</w:t>
        </w:r>
        <w:r>
          <w:rPr>
            <w:rFonts w:ascii="Palatino Linotype" w:eastAsia="Times New Roman" w:hAnsi="Palatino Linotype" w:cs="Times New Roman"/>
            <w:b/>
            <w:color w:val="000000"/>
            <w:sz w:val="20"/>
            <w:lang w:val="en-US" w:eastAsia="de-DE" w:bidi="en-US"/>
          </w:rPr>
          <w:t xml:space="preserve"> </w:t>
        </w:r>
        <w:r w:rsidRPr="00EE7FF6">
          <w:rPr>
            <w:rFonts w:ascii="Palatino Linotype" w:eastAsia="Times New Roman" w:hAnsi="Palatino Linotype" w:cs="Times New Roman"/>
            <w:b/>
            <w:color w:val="000000"/>
            <w:sz w:val="16"/>
            <w:szCs w:val="18"/>
            <w:lang w:val="en-US" w:eastAsia="de-DE" w:bidi="en-US"/>
            <w:rPrChange w:id="21" w:author="ara952 reza" w:date="2020-09-11T12:06:00Z">
              <w:rPr>
                <w:rFonts w:ascii="Palatino Linotype" w:eastAsia="Times New Roman" w:hAnsi="Palatino Linotype" w:cs="Times New Roman"/>
                <w:b/>
                <w:color w:val="000000"/>
                <w:sz w:val="20"/>
                <w:lang w:val="en-US" w:eastAsia="de-DE" w:bidi="en-US"/>
              </w:rPr>
            </w:rPrChange>
          </w:rPr>
          <w:t xml:space="preserve">Department of </w:t>
        </w:r>
      </w:ins>
      <w:ins w:id="22" w:author="ara952 reza" w:date="2020-09-11T12:02:00Z">
        <w:r w:rsidRPr="00EE7FF6">
          <w:rPr>
            <w:rFonts w:ascii="Palatino Linotype" w:eastAsia="Times New Roman" w:hAnsi="Palatino Linotype" w:cs="Times New Roman"/>
            <w:b/>
            <w:color w:val="000000"/>
            <w:sz w:val="16"/>
            <w:szCs w:val="18"/>
            <w:lang w:val="en-US" w:eastAsia="de-DE" w:bidi="en-US"/>
            <w:rPrChange w:id="23" w:author="ara952 reza" w:date="2020-09-11T12:06:00Z">
              <w:rPr>
                <w:rFonts w:ascii="Palatino Linotype" w:eastAsia="Times New Roman" w:hAnsi="Palatino Linotype" w:cs="Times New Roman"/>
                <w:b/>
                <w:color w:val="000000"/>
                <w:sz w:val="20"/>
                <w:lang w:val="en-US" w:eastAsia="de-DE" w:bidi="en-US"/>
              </w:rPr>
            </w:rPrChange>
          </w:rPr>
          <w:t xml:space="preserve">Geodesy and Geomatics </w:t>
        </w:r>
        <w:proofErr w:type="spellStart"/>
        <w:proofErr w:type="gramStart"/>
        <w:r w:rsidRPr="00EE7FF6">
          <w:rPr>
            <w:rFonts w:ascii="Palatino Linotype" w:eastAsia="Times New Roman" w:hAnsi="Palatino Linotype" w:cs="Times New Roman"/>
            <w:b/>
            <w:color w:val="000000"/>
            <w:sz w:val="16"/>
            <w:szCs w:val="18"/>
            <w:lang w:val="en-US" w:eastAsia="de-DE" w:bidi="en-US"/>
            <w:rPrChange w:id="24" w:author="ara952 reza" w:date="2020-09-11T12:06:00Z">
              <w:rPr>
                <w:rFonts w:ascii="Palatino Linotype" w:eastAsia="Times New Roman" w:hAnsi="Palatino Linotype" w:cs="Times New Roman"/>
                <w:b/>
                <w:color w:val="000000"/>
                <w:sz w:val="20"/>
                <w:lang w:val="en-US" w:eastAsia="de-DE" w:bidi="en-US"/>
              </w:rPr>
            </w:rPrChange>
          </w:rPr>
          <w:t>Engineering</w:t>
        </w:r>
      </w:ins>
      <w:ins w:id="25" w:author="ara952 reza" w:date="2020-09-11T12:03:00Z">
        <w:r w:rsidRPr="00EE7FF6">
          <w:rPr>
            <w:rFonts w:ascii="Palatino Linotype" w:eastAsia="Times New Roman" w:hAnsi="Palatino Linotype" w:cs="Times New Roman"/>
            <w:b/>
            <w:color w:val="000000"/>
            <w:sz w:val="16"/>
            <w:szCs w:val="18"/>
            <w:lang w:val="en-US" w:eastAsia="de-DE" w:bidi="en-US"/>
            <w:rPrChange w:id="26" w:author="ara952 reza" w:date="2020-09-11T12:06:00Z">
              <w:rPr>
                <w:rFonts w:ascii="Palatino Linotype" w:eastAsia="Times New Roman" w:hAnsi="Palatino Linotype" w:cs="Times New Roman"/>
                <w:b/>
                <w:color w:val="000000"/>
                <w:sz w:val="20"/>
                <w:lang w:val="en-US" w:eastAsia="de-DE" w:bidi="en-US"/>
              </w:rPr>
            </w:rPrChange>
          </w:rPr>
          <w:t>,University</w:t>
        </w:r>
        <w:proofErr w:type="spellEnd"/>
        <w:proofErr w:type="gramEnd"/>
        <w:r w:rsidRPr="00EE7FF6">
          <w:rPr>
            <w:rFonts w:ascii="Palatino Linotype" w:eastAsia="Times New Roman" w:hAnsi="Palatino Linotype" w:cs="Times New Roman"/>
            <w:b/>
            <w:color w:val="000000"/>
            <w:sz w:val="16"/>
            <w:szCs w:val="18"/>
            <w:lang w:val="en-US" w:eastAsia="de-DE" w:bidi="en-US"/>
            <w:rPrChange w:id="27" w:author="ara952 reza" w:date="2020-09-11T12:06:00Z">
              <w:rPr>
                <w:rFonts w:ascii="Palatino Linotype" w:eastAsia="Times New Roman" w:hAnsi="Palatino Linotype" w:cs="Times New Roman"/>
                <w:b/>
                <w:color w:val="000000"/>
                <w:sz w:val="20"/>
                <w:lang w:val="en-US" w:eastAsia="de-DE" w:bidi="en-US"/>
              </w:rPr>
            </w:rPrChange>
          </w:rPr>
          <w:t xml:space="preserve"> of </w:t>
        </w:r>
        <w:proofErr w:type="spellStart"/>
        <w:r w:rsidRPr="00EE7FF6">
          <w:rPr>
            <w:rFonts w:ascii="Palatino Linotype" w:eastAsia="Times New Roman" w:hAnsi="Palatino Linotype" w:cs="Times New Roman"/>
            <w:b/>
            <w:color w:val="000000"/>
            <w:sz w:val="16"/>
            <w:szCs w:val="18"/>
            <w:lang w:val="en-US" w:eastAsia="de-DE" w:bidi="en-US"/>
            <w:rPrChange w:id="28" w:author="ara952 reza" w:date="2020-09-11T12:06:00Z">
              <w:rPr>
                <w:rFonts w:ascii="Palatino Linotype" w:eastAsia="Times New Roman" w:hAnsi="Palatino Linotype" w:cs="Times New Roman"/>
                <w:b/>
                <w:color w:val="000000"/>
                <w:sz w:val="20"/>
                <w:lang w:val="en-US" w:eastAsia="de-DE" w:bidi="en-US"/>
              </w:rPr>
            </w:rPrChange>
          </w:rPr>
          <w:t>NewBrunswick,Fredericton,Canada</w:t>
        </w:r>
        <w:proofErr w:type="spellEnd"/>
      </w:ins>
    </w:p>
    <w:p w14:paraId="5CF52B72" w14:textId="0748AB2F" w:rsidR="00EE7FF6" w:rsidRDefault="00EE7FF6" w:rsidP="00EE7FF6">
      <w:pPr>
        <w:adjustRightInd w:val="0"/>
        <w:snapToGrid w:val="0"/>
        <w:spacing w:after="120" w:line="260" w:lineRule="atLeast"/>
        <w:rPr>
          <w:ins w:id="29" w:author="ara952 reza" w:date="2020-09-11T12:08:00Z"/>
          <w:rFonts w:ascii="Palatino Linotype" w:eastAsia="Times New Roman" w:hAnsi="Palatino Linotype" w:cs="Times New Roman"/>
          <w:b/>
          <w:color w:val="000000"/>
          <w:sz w:val="16"/>
          <w:szCs w:val="18"/>
          <w:lang w:val="en-US" w:eastAsia="de-DE" w:bidi="en-US"/>
        </w:rPr>
      </w:pPr>
      <w:ins w:id="30" w:author="ara952 reza" w:date="2020-09-11T12:03:00Z">
        <w:r>
          <w:rPr>
            <w:rFonts w:ascii="Palatino Linotype" w:eastAsia="Times New Roman" w:hAnsi="Palatino Linotype" w:cs="Times New Roman"/>
            <w:b/>
            <w:color w:val="000000"/>
            <w:sz w:val="18"/>
            <w:szCs w:val="20"/>
            <w:vertAlign w:val="superscript"/>
            <w:lang w:val="en-US" w:eastAsia="de-DE" w:bidi="en-US"/>
          </w:rPr>
          <w:t>2</w:t>
        </w:r>
        <w:r>
          <w:rPr>
            <w:rFonts w:ascii="Palatino Linotype" w:eastAsia="Times New Roman" w:hAnsi="Palatino Linotype" w:cs="Times New Roman"/>
            <w:b/>
            <w:color w:val="000000"/>
            <w:sz w:val="18"/>
            <w:szCs w:val="20"/>
            <w:lang w:val="en-US" w:eastAsia="de-DE" w:bidi="en-US"/>
          </w:rPr>
          <w:t xml:space="preserve"> </w:t>
        </w:r>
      </w:ins>
      <w:ins w:id="31" w:author="ara952 reza" w:date="2020-09-11T12:04:00Z">
        <w:r w:rsidRPr="00C476CA">
          <w:rPr>
            <w:rFonts w:ascii="Palatino Linotype" w:eastAsia="Times New Roman" w:hAnsi="Palatino Linotype" w:cs="Times New Roman"/>
            <w:b/>
            <w:color w:val="000000"/>
            <w:sz w:val="16"/>
            <w:szCs w:val="18"/>
            <w:lang w:val="en-US" w:eastAsia="de-DE" w:bidi="en-US"/>
            <w:rPrChange w:id="32" w:author="ara952 reza" w:date="2020-09-11T12:08:00Z">
              <w:rPr>
                <w:rFonts w:ascii="Palatino Linotype" w:eastAsia="Times New Roman" w:hAnsi="Palatino Linotype" w:cs="Times New Roman"/>
                <w:b/>
                <w:color w:val="000000"/>
                <w:sz w:val="18"/>
                <w:szCs w:val="20"/>
                <w:lang w:val="en-US" w:eastAsia="de-DE" w:bidi="en-US"/>
              </w:rPr>
            </w:rPrChange>
          </w:rPr>
          <w:t xml:space="preserve">Department of Oceanography, Dalhousie </w:t>
        </w:r>
        <w:proofErr w:type="spellStart"/>
        <w:proofErr w:type="gramStart"/>
        <w:r w:rsidRPr="00C476CA">
          <w:rPr>
            <w:rFonts w:ascii="Palatino Linotype" w:eastAsia="Times New Roman" w:hAnsi="Palatino Linotype" w:cs="Times New Roman"/>
            <w:b/>
            <w:color w:val="000000"/>
            <w:sz w:val="16"/>
            <w:szCs w:val="18"/>
            <w:lang w:val="en-US" w:eastAsia="de-DE" w:bidi="en-US"/>
            <w:rPrChange w:id="33" w:author="ara952 reza" w:date="2020-09-11T12:08:00Z">
              <w:rPr>
                <w:rFonts w:ascii="Palatino Linotype" w:eastAsia="Times New Roman" w:hAnsi="Palatino Linotype" w:cs="Times New Roman"/>
                <w:b/>
                <w:color w:val="000000"/>
                <w:sz w:val="18"/>
                <w:szCs w:val="20"/>
                <w:lang w:val="en-US" w:eastAsia="de-DE" w:bidi="en-US"/>
              </w:rPr>
            </w:rPrChange>
          </w:rPr>
          <w:t>University,Halifax</w:t>
        </w:r>
      </w:ins>
      <w:proofErr w:type="gramEnd"/>
      <w:ins w:id="34" w:author="ara952 reza" w:date="2020-09-11T12:05:00Z">
        <w:r w:rsidRPr="00C476CA">
          <w:rPr>
            <w:rFonts w:ascii="Palatino Linotype" w:eastAsia="Times New Roman" w:hAnsi="Palatino Linotype" w:cs="Times New Roman"/>
            <w:b/>
            <w:color w:val="000000"/>
            <w:sz w:val="16"/>
            <w:szCs w:val="18"/>
            <w:lang w:val="en-US" w:eastAsia="de-DE" w:bidi="en-US"/>
            <w:rPrChange w:id="35" w:author="ara952 reza" w:date="2020-09-11T12:08:00Z">
              <w:rPr>
                <w:rFonts w:ascii="Palatino Linotype" w:eastAsia="Times New Roman" w:hAnsi="Palatino Linotype" w:cs="Times New Roman"/>
                <w:b/>
                <w:color w:val="000000"/>
                <w:sz w:val="18"/>
                <w:szCs w:val="20"/>
                <w:lang w:val="en-US" w:eastAsia="de-DE" w:bidi="en-US"/>
              </w:rPr>
            </w:rPrChange>
          </w:rPr>
          <w:t>,Canada</w:t>
        </w:r>
      </w:ins>
      <w:proofErr w:type="spellEnd"/>
    </w:p>
    <w:p w14:paraId="09DBE725" w14:textId="3626B941" w:rsidR="00C476CA" w:rsidRPr="00EE7FF6" w:rsidRDefault="00C476CA" w:rsidP="00EE7FF6">
      <w:pPr>
        <w:adjustRightInd w:val="0"/>
        <w:snapToGrid w:val="0"/>
        <w:spacing w:after="120" w:line="260" w:lineRule="atLeast"/>
        <w:rPr>
          <w:ins w:id="36" w:author="ara952 reza" w:date="2020-09-11T12:02:00Z"/>
          <w:rFonts w:ascii="Palatino Linotype" w:eastAsia="Times New Roman" w:hAnsi="Palatino Linotype" w:cs="Times New Roman"/>
          <w:b/>
          <w:color w:val="000000"/>
          <w:sz w:val="20"/>
          <w:lang w:val="en-US" w:eastAsia="de-DE" w:bidi="en-US"/>
        </w:rPr>
      </w:pPr>
      <w:ins w:id="37" w:author="ara952 reza" w:date="2020-09-11T12:08:00Z">
        <w:r>
          <w:rPr>
            <w:rFonts w:ascii="Palatino Linotype" w:eastAsia="Times New Roman" w:hAnsi="Palatino Linotype" w:cs="Times New Roman"/>
            <w:b/>
            <w:color w:val="000000"/>
            <w:sz w:val="16"/>
            <w:szCs w:val="18"/>
            <w:lang w:val="en-US" w:eastAsia="de-DE" w:bidi="en-US"/>
          </w:rPr>
          <w:t xml:space="preserve">Correspondence: </w:t>
        </w:r>
        <w:r w:rsidRPr="00B7167C">
          <w:rPr>
            <w:rFonts w:ascii="Palatino Linotype" w:eastAsia="Times New Roman" w:hAnsi="Palatino Linotype" w:cs="Times New Roman"/>
            <w:b/>
            <w:color w:val="000000"/>
            <w:sz w:val="16"/>
            <w:szCs w:val="18"/>
            <w:lang w:val="en-US" w:eastAsia="de-DE" w:bidi="en-US"/>
          </w:rPr>
          <w:t>aalleosf@unb.ca</w:t>
        </w:r>
      </w:ins>
    </w:p>
    <w:p w14:paraId="77C6816F" w14:textId="77777777" w:rsidR="00EE7FF6" w:rsidRPr="00EE7FF6" w:rsidRDefault="00EE7FF6" w:rsidP="00EE7FF6">
      <w:pPr>
        <w:adjustRightInd w:val="0"/>
        <w:snapToGrid w:val="0"/>
        <w:spacing w:after="120" w:line="260" w:lineRule="atLeast"/>
        <w:rPr>
          <w:ins w:id="38" w:author="ara952 reza" w:date="2020-09-11T11:58:00Z"/>
          <w:rFonts w:ascii="Palatino Linotype" w:eastAsia="Times New Roman" w:hAnsi="Palatino Linotype" w:cs="Times New Roman"/>
          <w:b/>
          <w:color w:val="000000"/>
          <w:sz w:val="20"/>
          <w:lang w:val="en-US" w:eastAsia="de-DE" w:bidi="en-US"/>
        </w:rPr>
      </w:pPr>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6990C87" w:rsidR="00623CBD" w:rsidRPr="00C476CA" w:rsidRDefault="00C476CA" w:rsidP="00623CBD">
      <w:pPr>
        <w:spacing w:after="0" w:line="240" w:lineRule="auto"/>
        <w:jc w:val="both"/>
        <w:rPr>
          <w:rFonts w:ascii="Palatino Linotype" w:eastAsia="Times New Roman" w:hAnsi="Palatino Linotype" w:cs="Times New Roman"/>
          <w:color w:val="000000"/>
          <w:sz w:val="20"/>
          <w:szCs w:val="20"/>
          <w:lang w:val="en-US" w:eastAsia="de-DE" w:bidi="en-US"/>
          <w:rPrChange w:id="39" w:author="ara952 reza" w:date="2020-09-11T12:10:00Z">
            <w:rPr>
              <w:rFonts w:asciiTheme="majorBidi" w:hAnsiTheme="majorBidi" w:cstheme="majorBidi"/>
            </w:rPr>
          </w:rPrChange>
        </w:rPr>
      </w:pPr>
      <w:ins w:id="40" w:author="ara952 reza" w:date="2020-09-11T12:10:00Z">
        <w:r w:rsidRPr="00BC45CF">
          <w:rPr>
            <w:b/>
          </w:rPr>
          <w:t>Abstract:</w:t>
        </w:r>
        <w:r>
          <w:rPr>
            <w:b/>
          </w:rPr>
          <w:t xml:space="preserve"> </w:t>
        </w:r>
      </w:ins>
      <w:r w:rsidR="00623CBD" w:rsidRPr="00C476CA">
        <w:rPr>
          <w:rFonts w:ascii="Palatino Linotype" w:eastAsia="Times New Roman" w:hAnsi="Palatino Linotype" w:cs="Times New Roman"/>
          <w:color w:val="000000"/>
          <w:sz w:val="20"/>
          <w:szCs w:val="20"/>
          <w:lang w:val="en-US" w:eastAsia="de-DE" w:bidi="en-US"/>
          <w:rPrChange w:id="41" w:author="ara952 reza" w:date="2020-09-11T12:10:00Z">
            <w:rPr>
              <w:rFonts w:asciiTheme="majorBidi" w:hAnsiTheme="majorBidi" w:cstheme="majorBidi"/>
            </w:rPr>
          </w:rPrChange>
        </w:rPr>
        <w:t>The Bay of Fundy is home to a diverse biological environment, and to provide marine protection plans and better insight on the species communities on the seafloor, benthic habitat mapping is required. These maps are based on an integration of seabed bathymetry</w:t>
      </w:r>
      <w:del w:id="42" w:author="Ian Church" w:date="2020-11-12T22:04:00Z">
        <w:r w:rsidR="00623CBD" w:rsidRPr="00C476CA" w:rsidDel="00C63151">
          <w:rPr>
            <w:rFonts w:ascii="Palatino Linotype" w:eastAsia="Times New Roman" w:hAnsi="Palatino Linotype" w:cs="Times New Roman"/>
            <w:color w:val="000000"/>
            <w:sz w:val="20"/>
            <w:szCs w:val="20"/>
            <w:lang w:val="en-US" w:eastAsia="de-DE" w:bidi="en-US"/>
            <w:rPrChange w:id="43" w:author="ara952 reza" w:date="2020-09-11T12:10:00Z">
              <w:rPr>
                <w:rFonts w:asciiTheme="majorBidi" w:hAnsiTheme="majorBidi" w:cstheme="majorBidi"/>
              </w:rPr>
            </w:rPrChange>
          </w:rPr>
          <w:delText>,</w:delText>
        </w:r>
      </w:del>
      <w:ins w:id="44" w:author="Ian Church" w:date="2020-11-12T22:04:00Z">
        <w:r w:rsidR="00C63151">
          <w:rPr>
            <w:rFonts w:ascii="Palatino Linotype" w:eastAsia="Times New Roman" w:hAnsi="Palatino Linotype" w:cs="Times New Roman"/>
            <w:color w:val="000000"/>
            <w:sz w:val="20"/>
            <w:szCs w:val="20"/>
            <w:lang w:val="en-US" w:eastAsia="de-DE" w:bidi="en-US"/>
          </w:rPr>
          <w:t xml:space="preserve"> and</w:t>
        </w:r>
      </w:ins>
      <w:r w:rsidR="00623CBD" w:rsidRPr="00C476CA">
        <w:rPr>
          <w:rFonts w:ascii="Palatino Linotype" w:eastAsia="Times New Roman" w:hAnsi="Palatino Linotype" w:cs="Times New Roman"/>
          <w:color w:val="000000"/>
          <w:sz w:val="20"/>
          <w:szCs w:val="20"/>
          <w:lang w:val="en-US" w:eastAsia="de-DE" w:bidi="en-US"/>
          <w:rPrChange w:id="45" w:author="ara952 reza" w:date="2020-09-11T12:10:00Z">
            <w:rPr>
              <w:rFonts w:asciiTheme="majorBidi" w:hAnsiTheme="majorBidi" w:cstheme="majorBidi"/>
            </w:rPr>
          </w:rPrChange>
        </w:rPr>
        <w:t xml:space="preserve"> backscatter</w:t>
      </w:r>
      <w:ins w:id="46" w:author="Ian Church" w:date="2020-11-12T22:04:00Z">
        <w:r w:rsidR="00C63151">
          <w:rPr>
            <w:rFonts w:ascii="Palatino Linotype" w:eastAsia="Times New Roman" w:hAnsi="Palatino Linotype" w:cs="Times New Roman"/>
            <w:color w:val="000000"/>
            <w:sz w:val="20"/>
            <w:szCs w:val="20"/>
            <w:lang w:val="en-US" w:eastAsia="de-DE" w:bidi="en-US"/>
          </w:rPr>
          <w:t>,</w:t>
        </w:r>
      </w:ins>
      <w:r w:rsidR="00623CBD" w:rsidRPr="00C476CA">
        <w:rPr>
          <w:rFonts w:ascii="Palatino Linotype" w:eastAsia="Times New Roman" w:hAnsi="Palatino Linotype" w:cs="Times New Roman"/>
          <w:color w:val="000000"/>
          <w:sz w:val="20"/>
          <w:szCs w:val="20"/>
          <w:lang w:val="en-US" w:eastAsia="de-DE" w:bidi="en-US"/>
          <w:rPrChange w:id="47" w:author="ara952 reza" w:date="2020-09-11T12:10:00Z">
            <w:rPr>
              <w:rFonts w:asciiTheme="majorBidi" w:hAnsiTheme="majorBidi" w:cstheme="majorBidi"/>
            </w:rPr>
          </w:rPrChange>
        </w:rPr>
        <w:t xml:space="preserve"> and </w:t>
      </w:r>
      <w:ins w:id="48" w:author="Ian Church" w:date="2020-11-12T22:04:00Z">
        <w:r w:rsidR="00C63151">
          <w:rPr>
            <w:rFonts w:ascii="Palatino Linotype" w:eastAsia="Times New Roman" w:hAnsi="Palatino Linotype" w:cs="Times New Roman"/>
            <w:color w:val="000000"/>
            <w:sz w:val="20"/>
            <w:szCs w:val="20"/>
            <w:lang w:val="en-US" w:eastAsia="de-DE" w:bidi="en-US"/>
          </w:rPr>
          <w:t>can</w:t>
        </w:r>
        <w:r w:rsidR="00476A79">
          <w:rPr>
            <w:rFonts w:ascii="Palatino Linotype" w:eastAsia="Times New Roman" w:hAnsi="Palatino Linotype" w:cs="Times New Roman"/>
            <w:color w:val="000000"/>
            <w:sz w:val="20"/>
            <w:szCs w:val="20"/>
            <w:lang w:val="en-US" w:eastAsia="de-DE" w:bidi="en-US"/>
          </w:rPr>
          <w:t xml:space="preserve"> include</w:t>
        </w:r>
        <w:r w:rsidR="00C63151">
          <w:rPr>
            <w:rFonts w:ascii="Palatino Linotype" w:eastAsia="Times New Roman" w:hAnsi="Palatino Linotype" w:cs="Times New Roman"/>
            <w:color w:val="000000"/>
            <w:sz w:val="20"/>
            <w:szCs w:val="20"/>
            <w:lang w:val="en-US" w:eastAsia="de-DE" w:bidi="en-US"/>
          </w:rPr>
          <w:t xml:space="preserve"> </w:t>
        </w:r>
      </w:ins>
      <w:r w:rsidR="00623CBD" w:rsidRPr="00C476CA">
        <w:rPr>
          <w:rFonts w:ascii="Palatino Linotype" w:eastAsia="Times New Roman" w:hAnsi="Palatino Linotype" w:cs="Times New Roman"/>
          <w:color w:val="000000"/>
          <w:sz w:val="20"/>
          <w:szCs w:val="20"/>
          <w:lang w:val="en-US" w:eastAsia="de-DE" w:bidi="en-US"/>
          <w:rPrChange w:id="49" w:author="ara952 reza" w:date="2020-09-11T12:10:00Z">
            <w:rPr>
              <w:rFonts w:asciiTheme="majorBidi" w:hAnsiTheme="majorBidi" w:cstheme="majorBidi"/>
            </w:rPr>
          </w:rPrChange>
        </w:rPr>
        <w:t>physical oceanographic layers such as temperature, salinity, and currents from ocean models. For this study, the Finite-Volume Community Ocean Model (FVCOM) has been adopted</w:t>
      </w:r>
      <w:ins w:id="50" w:author="Ian Church" w:date="2020-11-12T22:04:00Z">
        <w:r w:rsidR="00476A79">
          <w:rPr>
            <w:rFonts w:ascii="Palatino Linotype" w:eastAsia="Times New Roman" w:hAnsi="Palatino Linotype" w:cs="Times New Roman"/>
            <w:color w:val="000000"/>
            <w:sz w:val="20"/>
            <w:szCs w:val="20"/>
            <w:lang w:val="en-US" w:eastAsia="de-DE" w:bidi="en-US"/>
          </w:rPr>
          <w:t xml:space="preserve"> to generate a</w:t>
        </w:r>
        <w:r w:rsidR="00C52B87">
          <w:rPr>
            <w:rFonts w:ascii="Palatino Linotype" w:eastAsia="Times New Roman" w:hAnsi="Palatino Linotype" w:cs="Times New Roman"/>
            <w:color w:val="000000"/>
            <w:sz w:val="20"/>
            <w:szCs w:val="20"/>
            <w:lang w:val="en-US" w:eastAsia="de-DE" w:bidi="en-US"/>
          </w:rPr>
          <w:t xml:space="preserve"> baroclinic</w:t>
        </w:r>
      </w:ins>
      <w:ins w:id="51" w:author="Ian Church" w:date="2020-11-12T22:05:00Z">
        <w:r w:rsidR="00C52B87">
          <w:rPr>
            <w:rFonts w:ascii="Palatino Linotype" w:eastAsia="Times New Roman" w:hAnsi="Palatino Linotype" w:cs="Times New Roman"/>
            <w:color w:val="000000"/>
            <w:sz w:val="20"/>
            <w:szCs w:val="20"/>
            <w:lang w:val="en-US" w:eastAsia="de-DE" w:bidi="en-US"/>
          </w:rPr>
          <w:t xml:space="preserve"> ocean</w:t>
        </w:r>
      </w:ins>
      <w:ins w:id="52" w:author="Ian Church" w:date="2020-11-12T22:04:00Z">
        <w:r w:rsidR="00476A79">
          <w:rPr>
            <w:rFonts w:ascii="Palatino Linotype" w:eastAsia="Times New Roman" w:hAnsi="Palatino Linotype" w:cs="Times New Roman"/>
            <w:color w:val="000000"/>
            <w:sz w:val="20"/>
            <w:szCs w:val="20"/>
            <w:lang w:val="en-US" w:eastAsia="de-DE" w:bidi="en-US"/>
          </w:rPr>
          <w:t xml:space="preserve"> model simulation</w:t>
        </w:r>
      </w:ins>
      <w:r w:rsidR="00623CBD" w:rsidRPr="00C476CA">
        <w:rPr>
          <w:rFonts w:ascii="Palatino Linotype" w:eastAsia="Times New Roman" w:hAnsi="Palatino Linotype" w:cs="Times New Roman"/>
          <w:color w:val="000000"/>
          <w:sz w:val="20"/>
          <w:szCs w:val="20"/>
          <w:lang w:val="en-US" w:eastAsia="de-DE" w:bidi="en-US"/>
          <w:rPrChange w:id="53" w:author="ara952 reza" w:date="2020-09-11T12:10:00Z">
            <w:rPr>
              <w:rFonts w:asciiTheme="majorBidi" w:hAnsiTheme="majorBidi" w:cstheme="majorBidi"/>
            </w:rPr>
          </w:rPrChange>
        </w:rPr>
        <w:t xml:space="preserve">, which covers the Bay and includes the Saint John River up to Evandale. The horizontal resolution ranges from 10m to 6000m in the Reversing Falls and open boundary respectively, and </w:t>
      </w:r>
      <w:del w:id="54" w:author="Ian Church" w:date="2020-11-12T22:05:00Z">
        <w:r w:rsidR="00623CBD" w:rsidRPr="00C476CA" w:rsidDel="00C15DA1">
          <w:rPr>
            <w:rFonts w:ascii="Palatino Linotype" w:eastAsia="Times New Roman" w:hAnsi="Palatino Linotype" w:cs="Times New Roman"/>
            <w:color w:val="000000"/>
            <w:sz w:val="20"/>
            <w:szCs w:val="20"/>
            <w:lang w:val="en-US" w:eastAsia="de-DE" w:bidi="en-US"/>
            <w:rPrChange w:id="55" w:author="ara952 reza" w:date="2020-09-11T12:10:00Z">
              <w:rPr>
                <w:rFonts w:asciiTheme="majorBidi" w:hAnsiTheme="majorBidi" w:cstheme="majorBidi"/>
              </w:rPr>
            </w:rPrChange>
          </w:rPr>
          <w:delText xml:space="preserve">in the vertical coordinate, </w:delText>
        </w:r>
      </w:del>
      <w:r w:rsidR="00623CBD" w:rsidRPr="00C476CA">
        <w:rPr>
          <w:rFonts w:ascii="Palatino Linotype" w:eastAsia="Times New Roman" w:hAnsi="Palatino Linotype" w:cs="Times New Roman"/>
          <w:color w:val="000000"/>
          <w:sz w:val="20"/>
          <w:szCs w:val="20"/>
          <w:lang w:val="en-US" w:eastAsia="de-DE" w:bidi="en-US"/>
          <w:rPrChange w:id="56" w:author="ara952 reza" w:date="2020-09-11T12:10:00Z">
            <w:rPr>
              <w:rFonts w:asciiTheme="majorBidi" w:hAnsiTheme="majorBidi" w:cstheme="majorBidi"/>
            </w:rPr>
          </w:rPrChange>
        </w:rPr>
        <w:t>the model consists of 40 terrain-following layers</w:t>
      </w:r>
      <w:ins w:id="57" w:author="Ian Church" w:date="2020-11-12T22:05:00Z">
        <w:r w:rsidR="00C15DA1">
          <w:rPr>
            <w:rFonts w:ascii="Palatino Linotype" w:eastAsia="Times New Roman" w:hAnsi="Palatino Linotype" w:cs="Times New Roman"/>
            <w:color w:val="000000"/>
            <w:sz w:val="20"/>
            <w:szCs w:val="20"/>
            <w:lang w:val="en-US" w:eastAsia="de-DE" w:bidi="en-US"/>
          </w:rPr>
          <w:t xml:space="preserve"> i</w:t>
        </w:r>
        <w:r w:rsidR="00C15DA1" w:rsidRPr="00C35559">
          <w:rPr>
            <w:rFonts w:ascii="Palatino Linotype" w:eastAsia="Times New Roman" w:hAnsi="Palatino Linotype" w:cs="Times New Roman"/>
            <w:color w:val="000000"/>
            <w:sz w:val="20"/>
            <w:szCs w:val="20"/>
            <w:lang w:val="en-US" w:eastAsia="de-DE" w:bidi="en-US"/>
          </w:rPr>
          <w:t>n the vertical coordinate</w:t>
        </w:r>
      </w:ins>
      <w:r w:rsidR="00623CBD" w:rsidRPr="00C476CA">
        <w:rPr>
          <w:rFonts w:ascii="Palatino Linotype" w:eastAsia="Times New Roman" w:hAnsi="Palatino Linotype" w:cs="Times New Roman"/>
          <w:color w:val="000000"/>
          <w:sz w:val="20"/>
          <w:szCs w:val="20"/>
          <w:lang w:val="en-US" w:eastAsia="de-DE" w:bidi="en-US"/>
          <w:rPrChange w:id="58" w:author="ara952 reza" w:date="2020-09-11T12:10:00Z">
            <w:rPr>
              <w:rFonts w:asciiTheme="majorBidi" w:hAnsiTheme="majorBidi" w:cstheme="majorBidi"/>
            </w:rPr>
          </w:rPrChange>
        </w:rPr>
        <w:t>.</w:t>
      </w:r>
    </w:p>
    <w:p w14:paraId="20964C51" w14:textId="51E424CE" w:rsidR="00623CBD" w:rsidRPr="00C476CA" w:rsidRDefault="00623CBD">
      <w:pPr>
        <w:spacing w:after="0" w:line="240" w:lineRule="auto"/>
        <w:jc w:val="both"/>
        <w:rPr>
          <w:rFonts w:ascii="Palatino Linotype" w:eastAsia="Times New Roman" w:hAnsi="Palatino Linotype" w:cs="Times New Roman"/>
          <w:color w:val="000000"/>
          <w:sz w:val="20"/>
          <w:szCs w:val="20"/>
          <w:lang w:val="en-US" w:eastAsia="de-DE" w:bidi="en-US"/>
          <w:rPrChange w:id="59" w:author="ara952 reza" w:date="2020-09-11T12:10:00Z">
            <w:rPr>
              <w:rFonts w:asciiTheme="majorBidi" w:hAnsiTheme="majorBidi" w:cstheme="majorBidi"/>
            </w:rPr>
          </w:rPrChange>
        </w:rPr>
      </w:pPr>
      <w:r w:rsidRPr="00C476CA">
        <w:rPr>
          <w:rFonts w:ascii="Palatino Linotype" w:eastAsia="Times New Roman" w:hAnsi="Palatino Linotype" w:cs="Times New Roman"/>
          <w:color w:val="000000"/>
          <w:sz w:val="20"/>
          <w:szCs w:val="20"/>
          <w:lang w:val="en-US" w:eastAsia="de-DE" w:bidi="en-US"/>
          <w:rPrChange w:id="60" w:author="ara952 reza" w:date="2020-09-11T12:10:00Z">
            <w:rPr>
              <w:rFonts w:asciiTheme="majorBidi" w:hAnsiTheme="majorBidi" w:cstheme="majorBidi"/>
            </w:rPr>
          </w:rPrChange>
        </w:rPr>
        <w:t>The presence of strong tidal forces, especially in the Minas Passage, the complex geometry of the Saint John River, and the</w:t>
      </w:r>
      <w:del w:id="61" w:author="Ian Church" w:date="2020-11-12T22:05:00Z">
        <w:r w:rsidRPr="00C476CA" w:rsidDel="00C15DA1">
          <w:rPr>
            <w:rFonts w:ascii="Palatino Linotype" w:eastAsia="Times New Roman" w:hAnsi="Palatino Linotype" w:cs="Times New Roman"/>
            <w:color w:val="000000"/>
            <w:sz w:val="20"/>
            <w:szCs w:val="20"/>
            <w:lang w:val="en-US" w:eastAsia="de-DE" w:bidi="en-US"/>
            <w:rPrChange w:id="62" w:author="ara952 reza" w:date="2020-09-11T12:10:00Z">
              <w:rPr>
                <w:rFonts w:asciiTheme="majorBidi" w:hAnsiTheme="majorBidi" w:cstheme="majorBidi"/>
              </w:rPr>
            </w:rPrChange>
          </w:rPr>
          <w:delText xml:space="preserve"> huge</w:delText>
        </w:r>
      </w:del>
      <w:r w:rsidRPr="00C476CA">
        <w:rPr>
          <w:rFonts w:ascii="Palatino Linotype" w:eastAsia="Times New Roman" w:hAnsi="Palatino Linotype" w:cs="Times New Roman"/>
          <w:color w:val="000000"/>
          <w:sz w:val="20"/>
          <w:szCs w:val="20"/>
          <w:lang w:val="en-US" w:eastAsia="de-DE" w:bidi="en-US"/>
          <w:rPrChange w:id="63" w:author="ara952 reza" w:date="2020-09-11T12:10:00Z">
            <w:rPr>
              <w:rFonts w:asciiTheme="majorBidi" w:hAnsiTheme="majorBidi" w:cstheme="majorBidi"/>
            </w:rPr>
          </w:rPrChange>
        </w:rPr>
        <w:t xml:space="preserve"> river runoff at the freshet </w:t>
      </w:r>
      <w:ins w:id="64" w:author="Ian Church" w:date="2020-11-12T22:05:00Z">
        <w:r w:rsidR="00C15DA1">
          <w:rPr>
            <w:rFonts w:ascii="Palatino Linotype" w:eastAsia="Times New Roman" w:hAnsi="Palatino Linotype" w:cs="Times New Roman"/>
            <w:color w:val="000000"/>
            <w:sz w:val="20"/>
            <w:szCs w:val="20"/>
            <w:lang w:val="en-US" w:eastAsia="de-DE" w:bidi="en-US"/>
          </w:rPr>
          <w:t>a</w:t>
        </w:r>
      </w:ins>
      <w:ins w:id="65" w:author="Ian Church" w:date="2020-11-12T22:06:00Z">
        <w:r w:rsidR="00C15DA1">
          <w:rPr>
            <w:rFonts w:ascii="Palatino Linotype" w:eastAsia="Times New Roman" w:hAnsi="Palatino Linotype" w:cs="Times New Roman"/>
            <w:color w:val="000000"/>
            <w:sz w:val="20"/>
            <w:szCs w:val="20"/>
            <w:lang w:val="en-US" w:eastAsia="de-DE" w:bidi="en-US"/>
          </w:rPr>
          <w:t>re</w:t>
        </w:r>
      </w:ins>
      <w:del w:id="66" w:author="Ian Church" w:date="2020-11-12T22:05:00Z">
        <w:r w:rsidRPr="00C476CA" w:rsidDel="00C15DA1">
          <w:rPr>
            <w:rFonts w:ascii="Palatino Linotype" w:eastAsia="Times New Roman" w:hAnsi="Palatino Linotype" w:cs="Times New Roman"/>
            <w:color w:val="000000"/>
            <w:sz w:val="20"/>
            <w:szCs w:val="20"/>
            <w:lang w:val="en-US" w:eastAsia="de-DE" w:bidi="en-US"/>
            <w:rPrChange w:id="67" w:author="ara952 reza" w:date="2020-09-11T12:10:00Z">
              <w:rPr>
                <w:rFonts w:asciiTheme="majorBidi" w:hAnsiTheme="majorBidi" w:cstheme="majorBidi"/>
              </w:rPr>
            </w:rPrChange>
          </w:rPr>
          <w:delText>is</w:delText>
        </w:r>
      </w:del>
      <w:r w:rsidRPr="00C476CA">
        <w:rPr>
          <w:rFonts w:ascii="Palatino Linotype" w:eastAsia="Times New Roman" w:hAnsi="Palatino Linotype" w:cs="Times New Roman"/>
          <w:color w:val="000000"/>
          <w:sz w:val="20"/>
          <w:szCs w:val="20"/>
          <w:lang w:val="en-US" w:eastAsia="de-DE" w:bidi="en-US"/>
          <w:rPrChange w:id="68" w:author="ara952 reza" w:date="2020-09-11T12:10:00Z">
            <w:rPr>
              <w:rFonts w:asciiTheme="majorBidi" w:hAnsiTheme="majorBidi" w:cstheme="majorBidi"/>
            </w:rPr>
          </w:rPrChange>
        </w:rPr>
        <w:t xml:space="preserve"> the most important challenges in this area. The model is forced to run by the tidal elevation, temperature, and salinity at the open boundary close to the Bay entrance</w:t>
      </w:r>
      <w:ins w:id="69" w:author="Ian Church" w:date="2020-11-12T22:07:00Z">
        <w:r w:rsidR="00A4604C">
          <w:rPr>
            <w:rFonts w:ascii="Palatino Linotype" w:eastAsia="Times New Roman" w:hAnsi="Palatino Linotype" w:cs="Times New Roman"/>
            <w:color w:val="000000"/>
            <w:sz w:val="20"/>
            <w:szCs w:val="20"/>
            <w:lang w:val="en-US" w:eastAsia="de-DE" w:bidi="en-US"/>
          </w:rPr>
          <w:t>;</w:t>
        </w:r>
      </w:ins>
      <w:r w:rsidRPr="00C476CA">
        <w:rPr>
          <w:rFonts w:ascii="Palatino Linotype" w:eastAsia="Times New Roman" w:hAnsi="Palatino Linotype" w:cs="Times New Roman"/>
          <w:color w:val="000000"/>
          <w:sz w:val="20"/>
          <w:szCs w:val="20"/>
          <w:lang w:val="en-US" w:eastAsia="de-DE" w:bidi="en-US"/>
          <w:rPrChange w:id="70" w:author="ara952 reza" w:date="2020-09-11T12:10:00Z">
            <w:rPr>
              <w:rFonts w:asciiTheme="majorBidi" w:hAnsiTheme="majorBidi" w:cstheme="majorBidi"/>
            </w:rPr>
          </w:rPrChange>
        </w:rPr>
        <w:t xml:space="preserve"> </w:t>
      </w:r>
      <w:del w:id="71" w:author="Ian Church" w:date="2020-11-12T22:07:00Z">
        <w:r w:rsidRPr="00C476CA" w:rsidDel="00A4604C">
          <w:rPr>
            <w:rFonts w:ascii="Palatino Linotype" w:eastAsia="Times New Roman" w:hAnsi="Palatino Linotype" w:cs="Times New Roman"/>
            <w:color w:val="000000"/>
            <w:sz w:val="20"/>
            <w:szCs w:val="20"/>
            <w:lang w:val="en-US" w:eastAsia="de-DE" w:bidi="en-US"/>
            <w:rPrChange w:id="72" w:author="ara952 reza" w:date="2020-09-11T12:10:00Z">
              <w:rPr>
                <w:rFonts w:asciiTheme="majorBidi" w:hAnsiTheme="majorBidi" w:cstheme="majorBidi"/>
              </w:rPr>
            </w:rPrChange>
          </w:rPr>
          <w:delText xml:space="preserve">and </w:delText>
        </w:r>
      </w:del>
      <w:r w:rsidRPr="00C476CA">
        <w:rPr>
          <w:rFonts w:ascii="Palatino Linotype" w:eastAsia="Times New Roman" w:hAnsi="Palatino Linotype" w:cs="Times New Roman"/>
          <w:color w:val="000000"/>
          <w:sz w:val="20"/>
          <w:szCs w:val="20"/>
          <w:lang w:val="en-US" w:eastAsia="de-DE" w:bidi="en-US"/>
          <w:rPrChange w:id="73" w:author="ara952 reza" w:date="2020-09-11T12:10:00Z">
            <w:rPr>
              <w:rFonts w:asciiTheme="majorBidi" w:hAnsiTheme="majorBidi" w:cstheme="majorBidi"/>
            </w:rPr>
          </w:rPrChange>
        </w:rPr>
        <w:t>river water level, salinity, and temperature at the upper part of Saint John River</w:t>
      </w:r>
      <w:ins w:id="74" w:author="Ian Church" w:date="2020-11-12T22:08:00Z">
        <w:r w:rsidR="00A4604C">
          <w:rPr>
            <w:rFonts w:ascii="Palatino Linotype" w:eastAsia="Times New Roman" w:hAnsi="Palatino Linotype" w:cs="Times New Roman"/>
            <w:color w:val="000000"/>
            <w:sz w:val="20"/>
            <w:szCs w:val="20"/>
            <w:lang w:val="en-US" w:eastAsia="de-DE" w:bidi="en-US"/>
          </w:rPr>
          <w:t>;</w:t>
        </w:r>
      </w:ins>
      <w:ins w:id="75" w:author="ara952 reza" w:date="2020-09-10T11:53:00Z">
        <w:r w:rsidR="00225882" w:rsidRPr="00C476CA">
          <w:rPr>
            <w:rFonts w:ascii="Palatino Linotype" w:eastAsia="Times New Roman" w:hAnsi="Palatino Linotype" w:cs="Times New Roman"/>
            <w:color w:val="000000"/>
            <w:sz w:val="20"/>
            <w:szCs w:val="20"/>
            <w:lang w:val="en-US" w:eastAsia="de-DE" w:bidi="en-US"/>
            <w:rPrChange w:id="76" w:author="ara952 reza" w:date="2020-09-11T12:10:00Z">
              <w:rPr>
                <w:rFonts w:asciiTheme="majorBidi" w:hAnsiTheme="majorBidi" w:cstheme="majorBidi"/>
              </w:rPr>
            </w:rPrChange>
          </w:rPr>
          <w:t xml:space="preserve"> and </w:t>
        </w:r>
        <w:del w:id="77" w:author="Ian Church" w:date="2020-11-12T22:07:00Z">
          <w:r w:rsidR="00225882" w:rsidRPr="00C476CA" w:rsidDel="00A4604C">
            <w:rPr>
              <w:rFonts w:ascii="Palatino Linotype" w:eastAsia="Times New Roman" w:hAnsi="Palatino Linotype" w:cs="Times New Roman"/>
              <w:color w:val="000000"/>
              <w:sz w:val="20"/>
              <w:szCs w:val="20"/>
              <w:lang w:val="en-US" w:eastAsia="de-DE" w:bidi="en-US"/>
              <w:rPrChange w:id="78" w:author="ara952 reza" w:date="2020-09-11T12:10:00Z">
                <w:rPr>
                  <w:rFonts w:asciiTheme="majorBidi" w:hAnsiTheme="majorBidi" w:cstheme="majorBidi"/>
                </w:rPr>
              </w:rPrChange>
            </w:rPr>
            <w:delText xml:space="preserve">using the </w:delText>
          </w:r>
          <w:r w:rsidR="00225882" w:rsidRPr="00C476CA" w:rsidDel="00805258">
            <w:rPr>
              <w:rFonts w:ascii="Palatino Linotype" w:eastAsia="Times New Roman" w:hAnsi="Palatino Linotype" w:cs="Times New Roman"/>
              <w:color w:val="000000"/>
              <w:sz w:val="20"/>
              <w:szCs w:val="20"/>
              <w:lang w:val="en-US" w:eastAsia="de-DE" w:bidi="en-US"/>
              <w:rPrChange w:id="79" w:author="ara952 reza" w:date="2020-09-11T12:10:00Z">
                <w:rPr>
                  <w:rFonts w:asciiTheme="majorBidi" w:hAnsiTheme="majorBidi" w:cstheme="majorBidi"/>
                </w:rPr>
              </w:rPrChange>
            </w:rPr>
            <w:delText>HRDPS</w:delText>
          </w:r>
        </w:del>
      </w:ins>
      <w:ins w:id="80" w:author="Ian Church" w:date="2020-11-12T22:07:00Z">
        <w:r w:rsidR="00805258">
          <w:rPr>
            <w:rFonts w:ascii="Palatino Linotype" w:eastAsia="Times New Roman" w:hAnsi="Palatino Linotype" w:cs="Times New Roman"/>
            <w:color w:val="000000"/>
            <w:sz w:val="20"/>
            <w:szCs w:val="20"/>
            <w:lang w:val="en-US" w:eastAsia="de-DE" w:bidi="en-US"/>
          </w:rPr>
          <w:t>high resolution weather model</w:t>
        </w:r>
      </w:ins>
      <w:ins w:id="81" w:author="ara952 reza" w:date="2020-09-10T11:53:00Z">
        <w:r w:rsidR="00225882" w:rsidRPr="00C476CA">
          <w:rPr>
            <w:rFonts w:ascii="Palatino Linotype" w:eastAsia="Times New Roman" w:hAnsi="Palatino Linotype" w:cs="Times New Roman"/>
            <w:color w:val="000000"/>
            <w:sz w:val="20"/>
            <w:szCs w:val="20"/>
            <w:lang w:val="en-US" w:eastAsia="de-DE" w:bidi="en-US"/>
            <w:rPrChange w:id="82" w:author="ara952 reza" w:date="2020-09-11T12:10:00Z">
              <w:rPr>
                <w:rFonts w:asciiTheme="majorBidi" w:hAnsiTheme="majorBidi" w:cstheme="majorBidi"/>
              </w:rPr>
            </w:rPrChange>
          </w:rPr>
          <w:t xml:space="preserve"> data as surface forcing</w:t>
        </w:r>
      </w:ins>
      <w:r w:rsidRPr="00C476CA">
        <w:rPr>
          <w:rFonts w:ascii="Palatino Linotype" w:eastAsia="Times New Roman" w:hAnsi="Palatino Linotype" w:cs="Times New Roman"/>
          <w:color w:val="000000"/>
          <w:sz w:val="20"/>
          <w:szCs w:val="20"/>
          <w:lang w:val="en-US" w:eastAsia="de-DE" w:bidi="en-US"/>
          <w:rPrChange w:id="83" w:author="ara952 reza" w:date="2020-09-11T12:10:00Z">
            <w:rPr>
              <w:rFonts w:asciiTheme="majorBidi" w:hAnsiTheme="majorBidi" w:cstheme="majorBidi"/>
            </w:rPr>
          </w:rPrChange>
        </w:rPr>
        <w:t xml:space="preserve">. The model has been initialized with the temperature and salinity from a </w:t>
      </w:r>
      <w:del w:id="84" w:author="ara952 reza" w:date="2020-09-10T11:54:00Z">
        <w:r w:rsidRPr="00C476CA" w:rsidDel="00225882">
          <w:rPr>
            <w:rFonts w:ascii="Palatino Linotype" w:eastAsia="Times New Roman" w:hAnsi="Palatino Linotype" w:cs="Times New Roman"/>
            <w:color w:val="000000"/>
            <w:sz w:val="20"/>
            <w:szCs w:val="20"/>
            <w:lang w:val="en-US" w:eastAsia="de-DE" w:bidi="en-US"/>
            <w:rPrChange w:id="85" w:author="ara952 reza" w:date="2020-09-11T12:10:00Z">
              <w:rPr>
                <w:rFonts w:asciiTheme="majorBidi" w:hAnsiTheme="majorBidi" w:cstheme="majorBidi"/>
              </w:rPr>
            </w:rPrChange>
          </w:rPr>
          <w:delText xml:space="preserve">lower </w:delText>
        </w:r>
      </w:del>
      <w:ins w:id="86" w:author="ara952 reza" w:date="2020-09-10T11:54:00Z">
        <w:r w:rsidR="00225882" w:rsidRPr="00C476CA">
          <w:rPr>
            <w:rFonts w:ascii="Palatino Linotype" w:eastAsia="Times New Roman" w:hAnsi="Palatino Linotype" w:cs="Times New Roman"/>
            <w:color w:val="000000"/>
            <w:sz w:val="20"/>
            <w:szCs w:val="20"/>
            <w:lang w:val="en-US" w:eastAsia="de-DE" w:bidi="en-US"/>
            <w:rPrChange w:id="87" w:author="ara952 reza" w:date="2020-09-11T12:10:00Z">
              <w:rPr>
                <w:rFonts w:asciiTheme="majorBidi" w:hAnsiTheme="majorBidi" w:cstheme="majorBidi"/>
              </w:rPr>
            </w:rPrChange>
          </w:rPr>
          <w:t xml:space="preserve">coarser </w:t>
        </w:r>
      </w:ins>
      <w:r w:rsidRPr="00C476CA">
        <w:rPr>
          <w:rFonts w:ascii="Palatino Linotype" w:eastAsia="Times New Roman" w:hAnsi="Palatino Linotype" w:cs="Times New Roman"/>
          <w:color w:val="000000"/>
          <w:sz w:val="20"/>
          <w:szCs w:val="20"/>
          <w:lang w:val="en-US" w:eastAsia="de-DE" w:bidi="en-US"/>
          <w:rPrChange w:id="88" w:author="ara952 reza" w:date="2020-09-11T12:10:00Z">
            <w:rPr>
              <w:rFonts w:asciiTheme="majorBidi" w:hAnsiTheme="majorBidi" w:cstheme="majorBidi"/>
            </w:rPr>
          </w:rPrChange>
        </w:rPr>
        <w:t>resolution regional model</w:t>
      </w:r>
      <w:ins w:id="89" w:author="ara952 reza" w:date="2020-09-10T11:54:00Z">
        <w:r w:rsidR="00225882" w:rsidRPr="00C476CA">
          <w:rPr>
            <w:rFonts w:ascii="Palatino Linotype" w:eastAsia="Times New Roman" w:hAnsi="Palatino Linotype" w:cs="Times New Roman"/>
            <w:color w:val="000000"/>
            <w:sz w:val="20"/>
            <w:szCs w:val="20"/>
            <w:lang w:val="en-US" w:eastAsia="de-DE" w:bidi="en-US"/>
            <w:rPrChange w:id="90" w:author="ara952 reza" w:date="2020-09-11T12:10:00Z">
              <w:rPr>
                <w:rFonts w:asciiTheme="majorBidi" w:hAnsiTheme="majorBidi" w:cstheme="majorBidi"/>
              </w:rPr>
            </w:rPrChange>
          </w:rPr>
          <w:t>,</w:t>
        </w:r>
      </w:ins>
      <w:ins w:id="91" w:author="Ian Church" w:date="2020-11-12T22:08:00Z">
        <w:r w:rsidR="001D7C33">
          <w:rPr>
            <w:rFonts w:ascii="Palatino Linotype" w:eastAsia="Times New Roman" w:hAnsi="Palatino Linotype" w:cs="Times New Roman"/>
            <w:color w:val="000000"/>
            <w:sz w:val="20"/>
            <w:szCs w:val="20"/>
            <w:lang w:val="en-US" w:eastAsia="de-DE" w:bidi="en-US"/>
          </w:rPr>
          <w:t xml:space="preserve"> the </w:t>
        </w:r>
      </w:ins>
      <w:ins w:id="92" w:author="ara952 reza" w:date="2020-09-10T11:54:00Z">
        <w:r w:rsidR="00225882" w:rsidRPr="00C476CA">
          <w:rPr>
            <w:rFonts w:ascii="Palatino Linotype" w:eastAsia="Times New Roman" w:hAnsi="Palatino Linotype" w:cs="Times New Roman"/>
            <w:color w:val="000000"/>
            <w:sz w:val="20"/>
            <w:szCs w:val="20"/>
            <w:lang w:val="en-US" w:eastAsia="de-DE" w:bidi="en-US"/>
            <w:rPrChange w:id="93" w:author="ara952 reza" w:date="2020-09-11T12:10:00Z">
              <w:rPr>
                <w:rFonts w:asciiTheme="majorBidi" w:hAnsiTheme="majorBidi" w:cstheme="majorBidi"/>
              </w:rPr>
            </w:rPrChange>
          </w:rPr>
          <w:t>Gulf of Maine Operational Forecast System</w:t>
        </w:r>
      </w:ins>
      <w:r w:rsidRPr="00C476CA">
        <w:rPr>
          <w:rFonts w:ascii="Palatino Linotype" w:eastAsia="Times New Roman" w:hAnsi="Palatino Linotype" w:cs="Times New Roman"/>
          <w:color w:val="000000"/>
          <w:sz w:val="20"/>
          <w:szCs w:val="20"/>
          <w:lang w:val="en-US" w:eastAsia="de-DE" w:bidi="en-US"/>
          <w:rPrChange w:id="94" w:author="ara952 reza" w:date="2020-09-11T12:10:00Z">
            <w:rPr>
              <w:rFonts w:asciiTheme="majorBidi" w:hAnsiTheme="majorBidi" w:cstheme="majorBidi"/>
            </w:rPr>
          </w:rPrChange>
        </w:rPr>
        <w:t xml:space="preserve">. The model results were evaluated with observational data and present good agreement with tidal elevation, gyre locations, the high tidal current locations, temperature, and salinity. </w:t>
      </w:r>
      <w:del w:id="95" w:author="ara952 reza" w:date="2020-09-10T11:55:00Z">
        <w:r w:rsidRPr="00C476CA" w:rsidDel="00225882">
          <w:rPr>
            <w:rFonts w:ascii="Palatino Linotype" w:eastAsia="Times New Roman" w:hAnsi="Palatino Linotype" w:cs="Times New Roman"/>
            <w:color w:val="000000"/>
            <w:sz w:val="20"/>
            <w:szCs w:val="20"/>
            <w:lang w:val="en-US" w:eastAsia="de-DE" w:bidi="en-US"/>
            <w:rPrChange w:id="96" w:author="ara952 reza" w:date="2020-09-11T12:10:00Z">
              <w:rPr>
                <w:rFonts w:asciiTheme="majorBidi" w:hAnsiTheme="majorBidi" w:cstheme="majorBidi"/>
              </w:rPr>
            </w:rPrChange>
          </w:rPr>
          <w:delText>Also, the model was able to capture the freshwater discharge from Saint John River to the north of Grand Manan Island.</w:delText>
        </w:r>
      </w:del>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97"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1C6FA6EA" w14:textId="77777777" w:rsidR="00B9084F" w:rsidRDefault="00B9084F" w:rsidP="00B9084F">
      <w:pPr>
        <w:spacing w:after="0" w:line="240" w:lineRule="auto"/>
        <w:jc w:val="both"/>
      </w:pPr>
    </w:p>
    <w:p w14:paraId="4A262841" w14:textId="10BA8AC0" w:rsidR="00FE5BEE" w:rsidRDefault="00FE5BEE">
      <w:pPr>
        <w:spacing w:after="0" w:line="240" w:lineRule="auto"/>
        <w:jc w:val="both"/>
        <w:rPr>
          <w:ins w:id="98" w:author="Ian Church" w:date="2020-04-27T16:36:00Z"/>
        </w:rPr>
        <w:pPrChange w:id="99" w:author="Ian Church" w:date="2020-04-27T16:36:00Z">
          <w:pPr/>
        </w:pPrChange>
      </w:pPr>
      <w:ins w:id="100" w:author="Ian Church" w:date="2020-04-27T16:36:00Z">
        <w:r>
          <w:br w:type="page"/>
        </w:r>
      </w:ins>
    </w:p>
    <w:p w14:paraId="0C64FFD7" w14:textId="77777777" w:rsidR="00623CBD" w:rsidRDefault="00623CBD" w:rsidP="00623CBD">
      <w:pPr>
        <w:rPr>
          <w:b/>
          <w:bCs/>
        </w:rPr>
      </w:pPr>
      <w:r w:rsidRPr="00977E1D">
        <w:rPr>
          <w:b/>
          <w:bCs/>
        </w:rPr>
        <w:lastRenderedPageBreak/>
        <w:t>1 Introduction</w:t>
      </w:r>
    </w:p>
    <w:p w14:paraId="06309D50" w14:textId="77777777" w:rsidR="007107B6" w:rsidRDefault="00623CBD" w:rsidP="00623CBD">
      <w:pPr>
        <w:jc w:val="both"/>
        <w:rPr>
          <w:ins w:id="101" w:author="Ian Church" w:date="2020-11-12T22:09:00Z"/>
        </w:rPr>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t>
      </w:r>
      <w:ins w:id="102" w:author="ara952 reza" w:date="2020-09-10T11:59:00Z">
        <w:r w:rsidR="002C4B6F">
          <w:fldChar w:fldCharType="begin" w:fldLock="1"/>
        </w:r>
      </w:ins>
      <w:r w:rsidR="002C4B6F">
        <w:instrText>ADDIN CSL_CITATION {"citationItems":[{"id":"ITEM-1","itemData":{"DOI":"10.1126/science.1132294","author":[{"dropping-particle":"","family":"Worm","given":"Boris","non-dropping-particle":"","parse-names":false,"suffix":""},{"dropping-particle":"","family":"Barbier","given":"Edward","non-dropping-particle":"","parse-names":false,"suffix":""},{"dropping-particle":"","family":"Beaumont","given":"Nicola","non-dropping-particle":"","parse-names":false,"suffix":""},{"dropping-particle":"","family":"Duffy","given":"J","non-dropping-particle":"","parse-names":false,"suffix":""},{"dropping-particle":"","family":"Folke","given":"Carl","non-dropping-particle":"","parse-names":false,"suffix":""},{"dropping-particle":"","family":"Halpern","given":"Benjamin","non-dropping-particle":"","parse-names":false,"suffix":""},{"dropping-particle":"","family":"Jackson","given":"Jeremy","non-dropping-particle":"","parse-names":false,"suffix":""},{"dropping-particle":"","family":"Lotze","given":"Heike","non-dropping-particle":"","parse-names":false,"suffix":""},{"dropping-particle":"","family":"Micheli","given":"Fiorenza","non-dropping-particle":"","parse-names":false,"suffix":""},{"dropping-particle":"","family":"Palumbi","given":"Stephen","non-dropping-particle":"","parse-names":false,"suffix":""},{"dropping-particle":"","family":"Sala","given":"Enric","non-dropping-particle":"","parse-names":false,"suffix":""},{"dropping-particle":"","family":"Selkoe","given":"Kimberly","non-dropping-particle":"","parse-names":false,"suffix":""},{"dropping-particle":"","family":"Stachowicz","given":"John","non-dropping-particle":"","parse-names":false,"suffix":""},{"dropping-particle":"","family":"Watson","given":"Reg","non-dropping-particle":"","parse-names":false,"suffix":""}],"container-title":"Science (New York, N.Y.)","id":"ITEM-1","issued":{"date-parts":[["2006","12","1"]]},"page":"787-790","title":"Impacts of Biodiversity Loss on Ocean Ecosystem Services","type":"article-journal","volume":"314"},"uris":["http://www.mendeley.com/documents/?uuid=c8312766-f17e-4933-9278-d2a733345d59"]}],"mendeley":{"formattedCitation":"[1]","plainTextFormattedCitation":"[1]","previouslyFormattedCitation":"[1]"},"properties":{"noteIndex":0},"schema":"https://github.com/citation-style-language/schema/raw/master/csl-citation.json"}</w:instrText>
      </w:r>
      <w:r w:rsidR="002C4B6F">
        <w:fldChar w:fldCharType="separate"/>
      </w:r>
      <w:r w:rsidR="002C4B6F" w:rsidRPr="002C4B6F">
        <w:rPr>
          <w:noProof/>
        </w:rPr>
        <w:t>[1]</w:t>
      </w:r>
      <w:ins w:id="103" w:author="ara952 reza" w:date="2020-09-10T11:59:00Z">
        <w:r w:rsidR="002C4B6F">
          <w:fldChar w:fldCharType="end"/>
        </w:r>
      </w:ins>
      <w:del w:id="104" w:author="ara952 reza" w:date="2020-09-10T12:00:00Z">
        <w:r w:rsidDel="002C4B6F">
          <w:delText>(Worm et al., 2006)</w:delText>
        </w:r>
      </w:del>
      <w:r>
        <w:t xml:space="preserve">. However, benthic habitat mapping provides the location, condition, and extent of the marine ecosystem and the insight </w:t>
      </w:r>
      <w:del w:id="105" w:author="ara952 reza" w:date="2020-09-06T19:22:00Z">
        <w:r w:rsidDel="00C1768D">
          <w:delText>for  decision</w:delText>
        </w:r>
      </w:del>
      <w:ins w:id="106" w:author="ara952 reza" w:date="2020-09-06T19:22:00Z">
        <w:r w:rsidR="00C1768D">
          <w:t>for decision</w:t>
        </w:r>
      </w:ins>
      <w:r>
        <w:t>-makers to apply precautionary practices</w:t>
      </w:r>
      <w:ins w:id="107" w:author="ara952 reza" w:date="2020-09-06T19:24:00Z">
        <w:r w:rsidR="00C1768D">
          <w:t xml:space="preserve"> </w:t>
        </w:r>
      </w:ins>
      <w:ins w:id="108" w:author="ara952 reza" w:date="2020-09-10T12:00:00Z">
        <w:r w:rsidR="002C4B6F">
          <w:fldChar w:fldCharType="begin" w:fldLock="1"/>
        </w:r>
      </w:ins>
      <w:r w:rsidR="002C4B6F">
        <w:instrText>ADDIN CSL_CITATION {"citationItems":[{"id":"ITEM-1","itemData":{"DOI":"10.1016/j.ecss.2011.02.007","ISSN":"02727714","abstract":"This review examines the various strategies and methods used to produce benthic habitat maps using acoustic remote sensing techniques, coupled with in situ sampling. The applications of three acoustic survey techniques are examined in detail: single-beam acoustic ground discrimination systems, sidescan sonar systems, and multi-beam echo sounders. Over the past decade we have witnessed the nascence of the field of benthic habitat mapping and, on the evidence of the literature reviewed in this paper, have seen a rapid evolution in the level of sophistication in our ability to image and thus map seafloor habitats. As acoustic survey tools have become ever more complex, new methods have been tested to segment, classify and combine these data with biological ground truth sample data. Although the specific methods used to derive habitat maps vary considerably, the review indicates that studies can generally be categorized into one of three over-arching strategies; 1) Abiotic surrogate mapping; 2) Assemble first, predict later (unsupervised classification); 3) Predict first, assemble later (supervised classification). Whilst there is still no widely accepted agreement on the best way to produce benthic habitat maps, all three strategies provide valuable map resources to support management objectives. Whilst there is still considerable work to be done before we can answer many of the outstanding technological, methodological, ecological and theoretical questions that have been raised here, the review concludes that the advent of spatial ecological studies founded on high-resolution environmental data sets will undoubtedly help us to examine patterns in community and species distributions. This is a vital first step in unraveling ecological complexities and thus providing improved spatial information for management of marine systems. © 2011.","author":[{"dropping-particle":"","family":"Brown","given":"Craig J.","non-dropping-particle":"","parse-names":false,"suffix":""},{"dropping-particle":"","family":"Smith","given":"Stephen J.","non-dropping-particle":"","parse-names":false,"suffix":""},{"dropping-particle":"","family":"Lawton","given":"Peter","non-dropping-particle":"","parse-names":false,"suffix":""},{"dropping-particle":"","family":"Anderson","given":"John T.","non-dropping-particle":"","parse-names":false,"suffix":""}],"container-title":"Estuarine, Coastal and Shelf Science","id":"ITEM-1","issue":"3","issued":{"date-parts":[["2011"]]},"page":"502-520","publisher":"Elsevier Ltd","title":"Benthic habitat mapping: A review of progress towards improved understanding of the spatial ecology of the seafloor using acoustic techniques","type":"article-journal","volume":"92"},"uris":["http://www.mendeley.com/documents/?uuid=f903a3f7-17a1-4d9a-9277-ce66b4d25e88"]}],"mendeley":{"formattedCitation":"[2]","plainTextFormattedCitation":"[2]","previouslyFormattedCitation":"[2]"},"properties":{"noteIndex":0},"schema":"https://github.com/citation-style-language/schema/raw/master/csl-citation.json"}</w:instrText>
      </w:r>
      <w:r w:rsidR="002C4B6F">
        <w:fldChar w:fldCharType="separate"/>
      </w:r>
      <w:r w:rsidR="002C4B6F" w:rsidRPr="002C4B6F">
        <w:rPr>
          <w:noProof/>
        </w:rPr>
        <w:t>[2]</w:t>
      </w:r>
      <w:ins w:id="109" w:author="ara952 reza" w:date="2020-09-10T12:00:00Z">
        <w:r w:rsidR="002C4B6F">
          <w:fldChar w:fldCharType="end"/>
        </w:r>
      </w:ins>
      <w:del w:id="110" w:author="ara952 reza" w:date="2020-09-10T12:00:00Z">
        <w:r w:rsidDel="002C4B6F">
          <w:delText xml:space="preserve"> (Brown et al., 2011)</w:delText>
        </w:r>
      </w:del>
      <w:r>
        <w:t>. The water column attributes, and the seafloor geological conditions affect benthic biology. The former can be acquired by acoustic survey methods and the later can be derived from point sample</w:t>
      </w:r>
      <w:ins w:id="111" w:author="Ian Church" w:date="2020-11-12T22:09:00Z">
        <w:r w:rsidR="009514C7">
          <w:t>s</w:t>
        </w:r>
      </w:ins>
      <w:r>
        <w:t xml:space="preserve"> of oceanographic measurement or</w:t>
      </w:r>
      <w:ins w:id="112" w:author="Ian Church" w:date="2020-11-12T22:09:00Z">
        <w:r w:rsidR="007107B6">
          <w:t>, for</w:t>
        </w:r>
      </w:ins>
      <w:del w:id="113" w:author="Ian Church" w:date="2020-11-12T22:09:00Z">
        <w:r w:rsidDel="007107B6">
          <w:delText xml:space="preserve"> the</w:delText>
        </w:r>
      </w:del>
      <w:r>
        <w:t xml:space="preserve"> </w:t>
      </w:r>
      <w:del w:id="114" w:author="ara952 reza" w:date="2020-09-10T12:01:00Z">
        <w:r w:rsidDel="002C4B6F">
          <w:delText xml:space="preserve">continuous </w:delText>
        </w:r>
      </w:del>
      <w:ins w:id="115" w:author="ara952 reza" w:date="2020-09-10T12:01:00Z">
        <w:r w:rsidR="002C4B6F">
          <w:t xml:space="preserve">better </w:t>
        </w:r>
      </w:ins>
      <w:r>
        <w:t>coverage</w:t>
      </w:r>
      <w:ins w:id="116" w:author="Ian Church" w:date="2020-11-12T22:09:00Z">
        <w:r w:rsidR="007107B6">
          <w:t>,</w:t>
        </w:r>
      </w:ins>
      <w:r>
        <w:t xml:space="preserve"> from ocean models</w:t>
      </w:r>
      <w:ins w:id="117" w:author="ara952 reza" w:date="2020-09-10T12:03:00Z">
        <w:r w:rsidR="002C4B6F">
          <w:fldChar w:fldCharType="begin" w:fldLock="1"/>
        </w:r>
      </w:ins>
      <w:r w:rsidR="002C4B6F">
        <w:instrText>ADDIN CSL_CITATION {"citationItems":[{"id":"ITEM-1","itemData":{"DOI":"10.1093/icesjms/fsn061","ISSN":"10543139","abstract":"Acoustic remote sensing of the seabed using single-beam echosounders, multibeam echosounders, and sidescan sonars combined and individually are providing technological solutions to marine-habitat mapping initiatives. We believe the science of acoustic seabed classification (ASC) is at its nascence. A comprehensive review of ASC science was undertaken by an international group of scientists under the auspices of ICES. The review was prompted by the growing need to classify and map marine ecosystems across a range of spatial scales in support of ecosystem-based science for ocean management. A review of the theory of sound-scattering from seabeds emphasizes the variety of theoretical models currently in use and the ongoing evolution of our understanding. Acoustic-signal conditioning and data quality assurance before classification using objective, repeatable procedures are important technical considerations where standardization of methods is only just beginning. The issue of temporal and spatial scales is reviewed, with emphasis on matching observational scales to those of the natural world. It is emphasized throughout that the seabed is not static but changes over multiple time-scales as a consequence of natural physical and biological processes. A summary of existing commercial ASC systems provides an introduction to existing capabilities. Verification (ground-truthing) methods are reviewed, emphasizing the difficulties of matching observational scales with acoustic-backscatter data. Survey designs for ASC explore methods that extend beyond traditional oceanographic and fisheries survey techniques. Finally, future directions for acoustic seabed classification science were identified in the key areas requiring immediate attention by the international scientific community. © 2008 The Author(s).","author":[{"dropping-particle":"","family":"Anderson","given":"John T.","non-dropping-particle":"","parse-names":false,"suffix":""},{"dropping-particle":"","family":"Holliday","given":"D.","non-dropping-particle":"Van","parse-names":false,"suffix":""},{"dropping-particle":"","family":"Kloser","given":"Rudy","non-dropping-particle":"","parse-names":false,"suffix":""},{"dropping-particle":"","family":"Reid","given":"Dave G.","non-dropping-particle":"","parse-names":false,"suffix":""},{"dropping-particle":"","family":"Simard","given":"Yvan","non-dropping-particle":"","parse-names":false,"suffix":""}],"container-title":"ICES Journal of Marine Science","id":"ITEM-1","issue":"6","issued":{"date-parts":[["2008"]]},"page":"1004-1011","title":"Acoustic seabed classification: Current practice and future directions","type":"article-journal","volume":"65"},"uris":["http://www.mendeley.com/documents/?uuid=07172859-143c-463c-a508-d4b6bc9f8ba5"]},{"id":"ITEM-2","itemData":{"DOI":"10.1016/j.ecss.2011.02.007","ISSN":"02727714","abstract":"This review examines the various strategies and methods used to produce benthic habitat maps using acoustic remote sensing techniques, coupled with in situ sampling. The applications of three acoustic survey techniques are examined in detail: single-beam acoustic ground discrimination systems, sidescan sonar systems, and multi-beam echo sounders. Over the past decade we have witnessed the nascence of the field of benthic habitat mapping and, on the evidence of the literature reviewed in this paper, have seen a rapid evolution in the level of sophistication in our ability to image and thus map seafloor habitats. As acoustic survey tools have become ever more complex, new methods have been tested to segment, classify and combine these data with biological ground truth sample data. Although the specific methods used to derive habitat maps vary considerably, the review indicates that studies can generally be categorized into one of three over-arching strategies; 1) Abiotic surrogate mapping; 2) Assemble first, predict later (unsupervised classification); 3) Predict first, assemble later (supervised classification). Whilst there is still no widely accepted agreement on the best way to produce benthic habitat maps, all three strategies provide valuable map resources to support management objectives. Whilst there is still considerable work to be done before we can answer many of the outstanding technological, methodological, ecological and theoretical questions that have been raised here, the review concludes that the advent of spatial ecological studies founded on high-resolution environmental data sets will undoubtedly help us to examine patterns in community and species distributions. This is a vital first step in unraveling ecological complexities and thus providing improved spatial information for management of marine systems. © 2011.","author":[{"dropping-particle":"","family":"Brown","given":"Craig J.","non-dropping-particle":"","parse-names":false,"suffix":""},{"dropping-particle":"","family":"Smith","given":"Stephen J.","non-dropping-particle":"","parse-names":false,"suffix":""},{"dropping-particle":"","family":"Lawton","given":"Peter","non-dropping-particle":"","parse-names":false,"suffix":""},{"dropping-particle":"","family":"Anderson","given":"John T.","non-dropping-particle":"","parse-names":false,"suffix":""}],"container-title":"Estuarine, Coastal and Shelf Science","id":"ITEM-2","issue":"3","issued":{"date-parts":[["2011"]]},"page":"502-520","publisher":"Elsevier Ltd","title":"Benthic habitat mapping: A review of progress towards improved understanding of the spatial ecology of the seafloor using acoustic techniques","type":"article-journal","volume":"92"},"uris":["http://www.mendeley.com/documents/?uuid=f903a3f7-17a1-4d9a-9277-ce66b4d25e88"]}],"mendeley":{"formattedCitation":"[2,3]","plainTextFormattedCitation":"[2,3]","previouslyFormattedCitation":"[2,3]"},"properties":{"noteIndex":0},"schema":"https://github.com/citation-style-language/schema/raw/master/csl-citation.json"}</w:instrText>
      </w:r>
      <w:r w:rsidR="002C4B6F">
        <w:fldChar w:fldCharType="separate"/>
      </w:r>
      <w:r w:rsidR="002C4B6F" w:rsidRPr="002C4B6F">
        <w:rPr>
          <w:noProof/>
        </w:rPr>
        <w:t>[2,3]</w:t>
      </w:r>
      <w:ins w:id="118" w:author="ara952 reza" w:date="2020-09-10T12:03:00Z">
        <w:r w:rsidR="002C4B6F">
          <w:fldChar w:fldCharType="end"/>
        </w:r>
      </w:ins>
      <w:del w:id="119" w:author="ara952 reza" w:date="2020-09-10T12:03:00Z">
        <w:r w:rsidDel="002C4B6F">
          <w:delText xml:space="preserve"> (Anderson et al., 2008; Brown et al., 2011)</w:delText>
        </w:r>
      </w:del>
      <w:r>
        <w:t>.</w:t>
      </w:r>
      <w:r w:rsidRPr="00977E1D">
        <w:t xml:space="preserve"> </w:t>
      </w:r>
    </w:p>
    <w:p w14:paraId="19B79EEB" w14:textId="4D87630D" w:rsidR="00623CBD" w:rsidRDefault="00623CBD" w:rsidP="00623CBD">
      <w:pPr>
        <w:jc w:val="both"/>
      </w:pPr>
      <w:r>
        <w:t>The Bay of Fundy (Fig. 1</w:t>
      </w:r>
      <w:r w:rsidR="00CF3884">
        <w:t>a</w:t>
      </w:r>
      <w:r>
        <w:t xml:space="preserve">) is located </w:t>
      </w:r>
      <w:del w:id="120" w:author="Ian Church" w:date="2020-11-12T22:10:00Z">
        <w:r w:rsidDel="004A5E78">
          <w:delText xml:space="preserve">on the west coast of the North Atlantic and </w:delText>
        </w:r>
      </w:del>
      <w:r>
        <w:t>northeast of the Gulf of Maine between two Canadian Provinces, New Brunswick, and Nova Scotia. The Minas Basin and Chignecto Bay are the most important sub-basin</w:t>
      </w:r>
      <w:ins w:id="121" w:author="Ian Church" w:date="2020-11-12T22:10:00Z">
        <w:r w:rsidR="004A5E78">
          <w:t>s</w:t>
        </w:r>
      </w:ins>
      <w:r>
        <w:t xml:space="preserve"> in the northeast</w:t>
      </w:r>
      <w:ins w:id="122" w:author="Ian Church" w:date="2020-11-12T22:10:00Z">
        <w:r w:rsidR="004A5E78">
          <w:t xml:space="preserve"> corner</w:t>
        </w:r>
      </w:ins>
      <w:r>
        <w:t xml:space="preserve"> of the Bay </w:t>
      </w:r>
      <w:del w:id="123" w:author="Ian Church" w:date="2020-11-12T22:11:00Z">
        <w:r w:rsidDel="00C31DCA">
          <w:delText xml:space="preserve">affecting by the tide </w:delText>
        </w:r>
      </w:del>
      <w:r>
        <w:t xml:space="preserve">and play an important role in sediment distribution in the Bay of Fundy </w:t>
      </w:r>
      <w:ins w:id="124" w:author="ara952 reza" w:date="2020-09-10T12:07:00Z">
        <w:r w:rsidR="002C4B6F">
          <w:fldChar w:fldCharType="begin" w:fldLock="1"/>
        </w:r>
      </w:ins>
      <w:r w:rsidR="006248E7">
        <w:instrText>ADDIN CSL_CITATION {"citationItems":[{"id":"ITEM-1","itemData":{"DOI":"10.1139/E10-046","ISSN":"0008-4077","author":[{"dropping-particle":"","family":"Shaw","given":"John","non-dropping-particle":"","parse-names":false,"suffix":""},{"dropping-particle":"","family":"Amos","given":"Carl L","non-dropping-particle":"","parse-names":false,"suffix":""},{"dropping-particle":"","family":"Greenberg","given":"David A","non-dropping-particle":"","parse-names":false,"suffix":""},{"dropping-particle":"","family":"O’Reilly","given":"Charles T","non-dropping-particle":"","parse-names":false,"suffix":""},{"dropping-particle":"","family":"Parrott","given":"D Russell","non-dropping-particle":"","parse-names":false,"suffix":""},{"dropping-particle":"","family":"Patton","given":"Eric","non-dropping-particle":"","parse-names":false,"suffix":""}],"container-title":"Canadian Journal of Earth Sciences","id":"ITEM-1","issue":"8","issued":{"date-parts":[["2010","8","1"]]},"note":"doi: 10.1139/E10-046","page":"1079-1091","publisher":"NRC Research Press","title":"Catastrophic tidal expansion in the Bay of Fundy, CanadaEarth Sciences Sector (ESS) Contribution 20090423.","type":"article-journal","volume":"47"},"uris":["http://www.mendeley.com/documents/?uuid=b2d6221b-e17f-49e8-84d9-810d4a92de39"]}],"mendeley":{"formattedCitation":"[4]","plainTextFormattedCitation":"[4]","previouslyFormattedCitation":"[4]"},"properties":{"noteIndex":0},"schema":"https://github.com/citation-style-language/schema/raw/master/csl-citation.json"}</w:instrText>
      </w:r>
      <w:r w:rsidR="002C4B6F">
        <w:fldChar w:fldCharType="separate"/>
      </w:r>
      <w:r w:rsidR="002C4B6F" w:rsidRPr="002C4B6F">
        <w:rPr>
          <w:noProof/>
        </w:rPr>
        <w:t>[4]</w:t>
      </w:r>
      <w:ins w:id="125" w:author="ara952 reza" w:date="2020-09-10T12:07:00Z">
        <w:r w:rsidR="002C4B6F">
          <w:fldChar w:fldCharType="end"/>
        </w:r>
      </w:ins>
      <w:del w:id="126" w:author="ara952 reza" w:date="2020-09-10T12:07:00Z">
        <w:r w:rsidDel="002C4B6F">
          <w:delText>(Shaw et al., 2014)</w:delText>
        </w:r>
      </w:del>
      <w:r>
        <w:t>.</w:t>
      </w:r>
      <w:r w:rsidRPr="00977E1D">
        <w:t xml:space="preserve"> </w:t>
      </w:r>
      <w:r>
        <w:t>The Bay is a unique area with the highest tide in the world, a diverse ecosystem</w:t>
      </w:r>
      <w:ins w:id="127" w:author="Ian Church" w:date="2020-11-12T22:11:00Z">
        <w:r w:rsidR="00C31DCA">
          <w:t>,</w:t>
        </w:r>
      </w:ins>
      <w:r>
        <w:t xml:space="preserve"> and marine recourses </w:t>
      </w:r>
      <w:ins w:id="128" w:author="ara952 reza" w:date="2020-09-10T12:11:00Z">
        <w:r w:rsidR="006248E7">
          <w:fldChar w:fldCharType="begin" w:fldLock="1"/>
        </w:r>
      </w:ins>
      <w:r w:rsidR="006248E7">
        <w:instrText>ADDIN CSL_CITATION {"citationItems":[{"id":"ITEM-1","itemData":{"DOI":"https://doi.org/10.1016/j.pocean.2015.01.003","ISSN":"0079-6611","abstract":"A spatially explicit stratification climatology is constructed for the Northwest Atlantic continental shelf using daily averaged hydrographic fields from a 33-year high-resolution, data-assimilated reanalysis dataset. The high-resolution climatology reveals considerable spatio-temporal heterogeneity in seasonal variability with strong interplay between thermal and haline processes. Regional differences in the magnitude and phasing of the seasonal cycle feature earlier development/breakdown in the Middle Atlantic Bight (MAB) and larger peaks on the shelf than in the Gulf of Maine (GoM). The relative contribution of the thermal and haline components to the overall stratification is quantified using a novel diagram composed of two key ratios. The first relates the vertical temperature gradient to the vertical salinity gradient, and the second relates the thermal expansion coefficient to the haline contraction coefficient. Two distinct regimes are identified: the MAB region is thermally-dominated through a larger portion of the year, whereas the Nova Scotian Shelf and the eastern GoM have a tendency towards haline control during the year. The timing of peak stratification and the beginning/end of thermally-positive and thermally-dominant states are examined. Their spatial distributions indicate a prominent latitudinal shift and regionality, having implications for the seasonal cycle of ecosystem dynamics and its interannual variability.","author":[{"dropping-particle":"","family":"Li","given":"Yun","non-dropping-particle":"","parse-names":false,"suffix":""},{"dropping-particle":"","family":"Fratantoni","given":"Paula S","non-dropping-particle":"","parse-names":false,"suffix":""},{"dropping-particle":"","family":"Chen","given":"Changsheng","non-dropping-particle":"","parse-names":false,"suffix":""},{"dropping-particle":"","family":"Hare","given":"Jonathan A","non-dropping-particle":"","parse-names":false,"suffix":""},{"dropping-particle":"","family":"Sun","given":"Yunfang","non-dropping-particle":"","parse-names":false,"suffix":""},{"dropping-particle":"","family":"Beardsley","given":"Robert C","non-dropping-particle":"","parse-names":false,"suffix":""},{"dropping-particle":"","family":"Ji","given":"Rubao","non-dropping-particle":"","parse-names":false,"suffix":""}],"container-title":"Progress in Oceanography","id":"ITEM-1","issued":{"date-parts":[["2015"]]},"page":"123-137","title":"Spatio-temporal patterns of stratification on the Northwest Atlantic shelf","type":"article-journal","volume":"134"},"uris":["http://www.mendeley.com/documents/?uuid=5aea3ee6-3a3b-4c9b-ad4f-0578446828df"]}],"mendeley":{"formattedCitation":"[5]","plainTextFormattedCitation":"[5]","previouslyFormattedCitation":"[5]"},"properties":{"noteIndex":0},"schema":"https://github.com/citation-style-language/schema/raw/master/csl-citation.json"}</w:instrText>
      </w:r>
      <w:r w:rsidR="006248E7">
        <w:fldChar w:fldCharType="separate"/>
      </w:r>
      <w:r w:rsidR="006248E7" w:rsidRPr="006248E7">
        <w:rPr>
          <w:noProof/>
        </w:rPr>
        <w:t>[5]</w:t>
      </w:r>
      <w:ins w:id="129" w:author="ara952 reza" w:date="2020-09-10T12:11:00Z">
        <w:r w:rsidR="006248E7">
          <w:fldChar w:fldCharType="end"/>
        </w:r>
      </w:ins>
      <w:del w:id="130" w:author="ara952 reza" w:date="2020-09-10T12:11:00Z">
        <w:r w:rsidDel="006248E7">
          <w:delText>(Li et al., 2015)</w:delText>
        </w:r>
      </w:del>
      <w:r>
        <w:t xml:space="preserve">. The tide is predominantly semidiurnal </w:t>
      </w:r>
      <w:ins w:id="131" w:author="ara952 reza" w:date="2020-09-10T12:11:00Z">
        <w:r w:rsidR="006248E7">
          <w:fldChar w:fldCharType="begin" w:fldLock="1"/>
        </w:r>
      </w:ins>
      <w:r w:rsidR="006248E7">
        <w:instrText>ADDIN CSL_CITATION {"citationItems":[{"id":"ITEM-1","itemData":{"DOI":"10.4138/1801","author":[{"dropping-particle":"","family":"Swift","given":"Donald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Geology","id":"ITEM-1","issue":"3 SE  -","issued":{"date-parts":[["1969","12","1"]]},"title":"Sediments of the Bay of Fundy - A Preliminary Report","type":"article-journal","volume":"5"},"uris":["http://www.mendeley.com/documents/?uuid=196ae47f-3407-4093-808e-7bdb94befa38"]}],"mendeley":{"formattedCitation":"[6]","plainTextFormattedCitation":"[6]","previouslyFormattedCitation":"[6]"},"properties":{"noteIndex":0},"schema":"https://github.com/citation-style-language/schema/raw/master/csl-citation.json"}</w:instrText>
      </w:r>
      <w:r w:rsidR="006248E7">
        <w:fldChar w:fldCharType="separate"/>
      </w:r>
      <w:r w:rsidR="006248E7" w:rsidRPr="006248E7">
        <w:rPr>
          <w:noProof/>
        </w:rPr>
        <w:t>[6]</w:t>
      </w:r>
      <w:ins w:id="132" w:author="ara952 reza" w:date="2020-09-10T12:11:00Z">
        <w:r w:rsidR="006248E7">
          <w:fldChar w:fldCharType="end"/>
        </w:r>
      </w:ins>
      <w:del w:id="133" w:author="ara952 reza" w:date="2020-09-10T12:11:00Z">
        <w:r w:rsidDel="006248E7">
          <w:delText>(Swift et al., 1969)</w:delText>
        </w:r>
      </w:del>
      <w:r>
        <w:t xml:space="preserve"> </w:t>
      </w:r>
      <w:ins w:id="134" w:author="Ian Church" w:date="2020-11-12T22:11:00Z">
        <w:r w:rsidR="00197A42">
          <w:t>with a</w:t>
        </w:r>
      </w:ins>
      <w:del w:id="135" w:author="Ian Church" w:date="2020-11-12T22:11:00Z">
        <w:r w:rsidDel="00197A42">
          <w:delText>and</w:delText>
        </w:r>
      </w:del>
      <w:r>
        <w:t xml:space="preserve"> range</w:t>
      </w:r>
      <w:ins w:id="136" w:author="Ian Church" w:date="2020-11-12T22:12:00Z">
        <w:r w:rsidR="00910BB9">
          <w:t xml:space="preserve"> varying from</w:t>
        </w:r>
      </w:ins>
      <w:del w:id="137" w:author="Ian Church" w:date="2020-11-12T22:12:00Z">
        <w:r w:rsidDel="00910BB9">
          <w:delText xml:space="preserve"> </w:delText>
        </w:r>
      </w:del>
      <w:del w:id="138" w:author="Ian Church" w:date="2020-11-12T22:11:00Z">
        <w:r w:rsidDel="00197A42">
          <w:delText xml:space="preserve">from </w:delText>
        </w:r>
      </w:del>
      <w:ins w:id="139" w:author="Ian Church" w:date="2020-11-12T22:11:00Z">
        <w:r w:rsidR="00197A42">
          <w:t xml:space="preserve"> </w:t>
        </w:r>
      </w:ins>
      <w:r>
        <w:t xml:space="preserve">6.4 m </w:t>
      </w:r>
      <w:del w:id="140" w:author="Ian Church" w:date="2020-11-12T22:12:00Z">
        <w:r w:rsidDel="00910BB9">
          <w:delText xml:space="preserve">at the mouth </w:delText>
        </w:r>
      </w:del>
      <w:r>
        <w:t xml:space="preserve">in </w:t>
      </w:r>
      <w:del w:id="141" w:author="Ian Church" w:date="2020-11-12T22:11:00Z">
        <w:r w:rsidDel="00197A42">
          <w:delText xml:space="preserve">the </w:delText>
        </w:r>
      </w:del>
      <w:r>
        <w:t xml:space="preserve">Grand Passage </w:t>
      </w:r>
      <w:del w:id="142" w:author="Ian Church" w:date="2020-11-12T22:12:00Z">
        <w:r w:rsidDel="00910BB9">
          <w:delText xml:space="preserve">area </w:delText>
        </w:r>
      </w:del>
      <w:r>
        <w:t xml:space="preserve">to </w:t>
      </w:r>
      <w:del w:id="143" w:author="Ian Church" w:date="2020-11-12T22:12:00Z">
        <w:r w:rsidDel="002E5E1C">
          <w:delText xml:space="preserve">13 m at the head, and </w:delText>
        </w:r>
      </w:del>
      <w:r>
        <w:t xml:space="preserve">16 m in the spring tide at the Minas Basin </w:t>
      </w:r>
      <w:ins w:id="144" w:author="ara952 reza" w:date="2020-09-10T13:16:00Z">
        <w:r w:rsidR="009D4D03">
          <w:fldChar w:fldCharType="begin" w:fldLock="1"/>
        </w:r>
      </w:ins>
      <w:r w:rsidR="009D4D03">
        <w:instrText>ADDIN CSL_CITATION {"citationItems":[{"id":"ITEM-1","itemData":{"DOI":"10.4138/1801","author":[{"dropping-particle":"","family":"Swift","given":"Donald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Geology","id":"ITEM-1","issue":"3 SE  -","issued":{"date-parts":[["1969","12","1"]]},"title":"Sediments of the Bay of Fundy - A Preliminary Report","type":"article-journal","volume":"5"},"uris":["http://www.mendeley.com/documents/?uuid=196ae47f-3407-4093-808e-7bdb94befa38"]},{"id":"ITEM-2","itemData":{"DOI":"10.1038/238441a0","ISSN":"1476-4687","abstract":"Tidal ratios outside and inside the Bay of Fundy/Gulf of Maine system fall into two distinct groups. The period of the free mode oscillation in the bay is 13.3 h, and this is forced by the lunar M2 tide of the North Atlantic to produce the unusually high tides recorded in the area.","author":[{"dropping-particle":"","family":"GARRETT","given":"CHRISTOPHER","non-dropping-particle":"","parse-names":false,"suffix":""}],"container-title":"Nature","id":"ITEM-2","issue":"5365","issued":{"date-parts":[["1972"]]},"page":"441-443","title":"Tidal Resonance in the Bay of Fundy and Gulf of Maine","type":"article-journal","volume":"238"},"uris":["http://www.mendeley.com/documents/?uuid=83771d97-7958-4ecd-8dd1-1fe548eb2ce8"]},{"id":"ITEM-3","itemData":{"DOI":"10.1175/1520-0485(1983)013&lt;0886:mtmbci&gt;2.0.co;2","ISSN":"0022-3670","abstract":"Two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Oceanography","id":"ITEM-3","issue":"5","issued":{"date-parts":[["1983"]]},"page":"886-904","title":"Modelling the Mean Barotropic Circulation in the Bay of Fundy and Gulf of Maine","type":"article","volume":"13"},"uris":["http://www.mendeley.com/documents/?uuid=4fba771a-e999-42f0-8c9e-8c2ef03f0ac4"]},{"id":"ITEM-4","itemData":{"abstract":"Eastern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Canada","id":"ITEM-4","issue":"1 SE  -","issued":{"date-parts":[["2001","3","3"]]},"title":"Bay of Fundy Tides","type":"article-journal","volume":"28"},"uris":["http://www.mendeley.com/documents/?uuid=3e548251-46ac-4df7-961c-de85b8083c77"]}],"mendeley":{"formattedCitation":"[6–9]","plainTextFormattedCitation":"[6–9]","previouslyFormattedCitation":"[6–9]"},"properties":{"noteIndex":0},"schema":"https://github.com/citation-style-language/schema/raw/master/csl-citation.json"}</w:instrText>
      </w:r>
      <w:r w:rsidR="009D4D03">
        <w:fldChar w:fldCharType="separate"/>
      </w:r>
      <w:r w:rsidR="009D4D03" w:rsidRPr="009D4D03">
        <w:rPr>
          <w:noProof/>
        </w:rPr>
        <w:t>[6–9]</w:t>
      </w:r>
      <w:ins w:id="145" w:author="ara952 reza" w:date="2020-09-10T13:16:00Z">
        <w:r w:rsidR="009D4D03">
          <w:fldChar w:fldCharType="end"/>
        </w:r>
      </w:ins>
      <w:del w:id="146" w:author="ara952 reza" w:date="2020-09-10T13:16:00Z">
        <w:r w:rsidDel="009D4D03">
          <w:delText>(Swift et al., 1969; Garrett, 1972; Greenberg, 1983;</w:delText>
        </w:r>
        <w:r w:rsidRPr="000042A6" w:rsidDel="009D4D03">
          <w:delText xml:space="preserve"> </w:delText>
        </w:r>
        <w:r w:rsidDel="009D4D03">
          <w:delText>Mossman, 2001; O’reilly et al., 2005;CHS 2006),</w:delText>
        </w:r>
      </w:del>
      <w:r>
        <w:t xml:space="preserve"> which makes this region experience interesting tidal-related</w:t>
      </w:r>
      <w:ins w:id="147" w:author="Ian Church" w:date="2020-11-12T22:12:00Z">
        <w:r w:rsidR="002E5E1C">
          <w:t xml:space="preserve"> oceanographic</w:t>
        </w:r>
      </w:ins>
      <w:r>
        <w:t xml:space="preserve"> processes.</w:t>
      </w:r>
      <w:r w:rsidRPr="00977E1D">
        <w:t xml:space="preserve"> </w:t>
      </w:r>
      <w:r>
        <w:t xml:space="preserve">The funnel shape, length, and gradually decreasing depth to the head of the Bay result in being in near resonance </w:t>
      </w:r>
      <w:del w:id="148" w:author="Ian Church" w:date="2020-11-12T22:13:00Z">
        <w:r w:rsidDel="00036A5C">
          <w:delText>by the Atlantic tide which generates this high tidal range in the area</w:delText>
        </w:r>
        <w:r w:rsidRPr="00BA1921" w:rsidDel="00036A5C">
          <w:delText xml:space="preserve"> </w:delText>
        </w:r>
        <w:r w:rsidDel="00036A5C">
          <w:delText>which is predominantly from</w:delText>
        </w:r>
      </w:del>
      <w:ins w:id="149" w:author="Ian Church" w:date="2020-11-12T22:13:00Z">
        <w:r w:rsidR="00036A5C">
          <w:t>with the</w:t>
        </w:r>
      </w:ins>
      <w:r>
        <w:t xml:space="preserve"> semidiurnal M</w:t>
      </w:r>
      <w:r>
        <w:rPr>
          <w:vertAlign w:val="subscript"/>
        </w:rPr>
        <w:t>2</w:t>
      </w:r>
      <w:r>
        <w:t xml:space="preserve"> </w:t>
      </w:r>
      <w:ins w:id="150" w:author="ara952 reza" w:date="2020-09-10T13:23:00Z">
        <w:r w:rsidR="009D4D03">
          <w:fldChar w:fldCharType="begin" w:fldLock="1"/>
        </w:r>
      </w:ins>
      <w:r w:rsidR="009D4D03">
        <w:instrText>ADDIN CSL_CITATION {"citationItems":[{"id":"ITEM-1","itemData":{"author":[{"dropping-particle":"","family":"Redfield","given":"A C","non-dropping-particle":"","parse-names":false,"suffix":""}],"container-title":"Journal of Marine Research","id":"ITEM-1","issue":"1","issued":{"date-parts":[["1953"]]},"note":"Cited By :9\n\nExport Date: 10 September 2020","page":"121-140","title":"Interference phenomena in the tides of the Woods Hole region","type":"article-journal","volume":"12"},"uris":["http://www.mendeley.com/documents/?uuid=d64a1123-924f-4229-a26f-630479afbb89"]},{"id":"ITEM-2","itemData":{"DOI":"10.4138/1801","author":[{"dropping-particle":"","family":"Swift","given":"Donald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Geology","id":"ITEM-2","issue":"3 SE  -","issued":{"date-parts":[["1969","12","1"]]},"title":"Sediments of the Bay of Fundy - A Preliminary Report","type":"article-journal","volume":"5"},"uris":["http://www.mendeley.com/documents/?uuid=196ae47f-3407-4093-808e-7bdb94befa38"]},{"id":"ITEM-3","itemData":{"DOI":"10.1038/238441a0","ISSN":"1476-4687","abstract":"Tidal ratios outside and inside the Bay of Fundy/Gulf of Maine system fall into two distinct groups. The period of the free mode oscillation in the bay is 13.3 h, and this is forced by the lunar M2 tide of the North Atlantic to produce the unusually high tides recorded in the area.","author":[{"dropping-particle":"","family":"GARRETT","given":"CHRISTOPHER","non-dropping-particle":"","parse-names":false,"suffix":""}],"container-title":"Nature","id":"ITEM-3","issue":"5365","issued":{"date-parts":[["1972"]]},"page":"441-443","title":"Tidal Resonance in the Bay of Fundy and Gulf of Maine","type":"article-journal","volume":"238"},"uris":["http://www.mendeley.com/documents/?uuid=83771d97-7958-4ecd-8dd1-1fe548eb2ce8"]},{"id":"ITEM-4","itemData":{"abstract":"Eastern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Canada","id":"ITEM-4","issue":"1 SE  -","issued":{"date-parts":[["2001","3","3"]]},"title":"Bay of Fundy Tides","type":"article-journal","volume":"28"},"uris":["http://www.mendeley.com/documents/?uuid=3e548251-46ac-4df7-961c-de85b8083c77"]},{"id":"ITEM-5","itemData":{"DOI":"10.1139/E10-046","ISSN":"0008-4077","author":[{"dropping-particle":"","family":"Shaw","given":"John","non-dropping-particle":"","parse-names":false,"suffix":""},{"dropping-particle":"","family":"Amos","given":"Carl L","non-dropping-particle":"","parse-names":false,"suffix":""},{"dropping-particle":"","family":"Greenberg","given":"David A","non-dropping-particle":"","parse-names":false,"suffix":""},{"dropping-particle":"","family":"O’Reilly","given":"Charles T","non-dropping-particle":"","parse-names":false,"suffix":""},{"dropping-particle":"","family":"Parrott","given":"D Russell","non-dropping-particle":"","parse-names":false,"suffix":""},{"dropping-particle":"","family":"Patton","given":"Eric","non-dropping-particle":"","parse-names":false,"suffix":""}],"container-title":"Canadian Journal of Earth Sciences","id":"ITEM-5","issue":"8","issued":{"date-parts":[["2010","8","1"]]},"note":"doi: 10.1139/E10-046","page":"1079-1091","publisher":"NRC Research Press","title":"Catastrophic tidal expansion in the Bay of Fundy, CanadaEarth Sciences Sector (ESS) Contribution 20090423.","type":"article-journal","volume":"47"},"uris":["http://www.mendeley.com/documents/?uuid=b2d6221b-e17f-49e8-84d9-810d4a92de39"]}],"mendeley":{"formattedCitation":"[4,6,7,9,10]","plainTextFormattedCitation":"[4,6,7,9,10]","previouslyFormattedCitation":"[4,6,7,9,10]"},"properties":{"noteIndex":0},"schema":"https://github.com/citation-style-language/schema/raw/master/csl-citation.json"}</w:instrText>
      </w:r>
      <w:r w:rsidR="009D4D03">
        <w:fldChar w:fldCharType="separate"/>
      </w:r>
      <w:r w:rsidR="009D4D03" w:rsidRPr="009D4D03">
        <w:rPr>
          <w:noProof/>
        </w:rPr>
        <w:t>[4,6,7,9,10]</w:t>
      </w:r>
      <w:ins w:id="151" w:author="ara952 reza" w:date="2020-09-10T13:23:00Z">
        <w:r w:rsidR="009D4D03">
          <w:fldChar w:fldCharType="end"/>
        </w:r>
      </w:ins>
      <w:ins w:id="152" w:author="Ian Church" w:date="2020-11-12T22:13:00Z">
        <w:r w:rsidR="00036A5C">
          <w:t xml:space="preserve"> harmonic constituent. The</w:t>
        </w:r>
      </w:ins>
      <w:del w:id="153" w:author="ara952 reza" w:date="2020-09-10T13:23:00Z">
        <w:r w:rsidDel="009D4D03">
          <w:delText>(Redfield, 1950; Swift et al., 1969; Garret, 1972; Mossman, 2001; Shaw et al., 2010).</w:delText>
        </w:r>
      </w:del>
      <w:r>
        <w:t xml:space="preserve"> </w:t>
      </w:r>
      <w:del w:id="154" w:author="Ian Church" w:date="2020-11-12T22:14:00Z">
        <w:r w:rsidDel="00036A5C">
          <w:delText xml:space="preserve">Tide and </w:delText>
        </w:r>
      </w:del>
      <w:ins w:id="155" w:author="Ian Church" w:date="2020-11-12T22:14:00Z">
        <w:r w:rsidR="00036A5C">
          <w:t xml:space="preserve">resulting strong </w:t>
        </w:r>
      </w:ins>
      <w:r>
        <w:t>tidal curren</w:t>
      </w:r>
      <w:ins w:id="156" w:author="Ian Church" w:date="2020-11-12T22:14:00Z">
        <w:r w:rsidR="00036A5C">
          <w:t>ts are the</w:t>
        </w:r>
      </w:ins>
      <w:del w:id="157" w:author="Ian Church" w:date="2020-11-12T22:14:00Z">
        <w:r w:rsidDel="00036A5C">
          <w:delText>t are</w:delText>
        </w:r>
      </w:del>
      <w:r>
        <w:t xml:space="preserve"> dominant factors on the changes in geology </w:t>
      </w:r>
      <w:del w:id="158" w:author="Ian Church" w:date="2020-11-12T22:14:00Z">
        <w:r w:rsidDel="00C76CEA">
          <w:delText>like</w:delText>
        </w:r>
      </w:del>
      <w:ins w:id="159" w:author="Ian Church" w:date="2020-11-12T22:14:00Z">
        <w:r w:rsidR="00C76CEA">
          <w:t>from</w:t>
        </w:r>
      </w:ins>
      <w:r>
        <w:t xml:space="preserve"> erosion and sediment transport</w:t>
      </w:r>
      <w:ins w:id="160" w:author="ara952 reza" w:date="2020-09-10T13:27:00Z">
        <w:r w:rsidR="002D1D74">
          <w:t xml:space="preserve"> </w:t>
        </w:r>
      </w:ins>
      <w:del w:id="161" w:author="ara952 reza" w:date="2020-09-10T13:27:00Z">
        <w:r w:rsidDel="002D1D74">
          <w:delText xml:space="preserve"> </w:delText>
        </w:r>
      </w:del>
      <w:ins w:id="162" w:author="ara952 reza" w:date="2020-09-10T13:28:00Z">
        <w:r w:rsidR="002D1D74">
          <w:fldChar w:fldCharType="begin" w:fldLock="1"/>
        </w:r>
      </w:ins>
      <w:r w:rsidR="002D1D74">
        <w:instrText>ADDIN CSL_CITATION {"citationItems":[{"id":"ITEM-1","itemData":{"author":[{"dropping-particle":"","family":"Percy","given":"J A","non-dropping-particle":"","parse-names":false,"suffix":""},{"dropping-particle":"","family":"Wells","given":"P G","non-dropping-particle":"","parse-names":false,"suffix":""},{"dropping-particle":"","family":"Evans","given":"A J","non-dropping-particle":"","parse-names":false,"suffix":""}],"container-title":"Environment Canada - Atlantic Region, Occasional Report No. 8","id":"ITEM-1","issued":{"date-parts":[["1997"]]},"note":"Cited By :3\n\nExport Date: 10 September 2020","title":"Bay of Fundy issues: A scientific overview","type":"article-journal","volume":"8"},"uris":["http://www.mendeley.com/documents/?uuid=82200eb7-d595-4159-beb8-f3bb1306ca8a"]},{"id":"ITEM-2","itemData":{"author":[{"dropping-particle":"","family":"Li","given":"Michael Z","non-dropping-particle":"","parse-names":false,"suffix":""},{"dropping-particle":"","family":"Hannah","given":"Charles G","non-dropping-particle":"","parse-names":false,"suffix":""},{"dropping-particle":"","family":"Perrie","given":"William A","non-dropping-particle":"","parse-names":false,"suffix":""},{"dropping-particle":"","family":"Tang","given":"Charles C L","non-dropping-particle":"","parse-names":false,"suffix":""},{"dropping-particle":"","family":"Prescott","given":"Robert H","non-dropping-particle":"","parse-names":false,"suffix":""},{"dropping-particle":"","family":"Greenberg","given":"David A","non-dropping-particle":"","parse-names":false,"suffix":""}],"id":"ITEM-2","issue":"June","issued":{"date-parts":[["2015"]]},"page":"757-775","title":"Modelling seabed shear stress , sediment mobility , and sediment transport in the Bay of Fundy 1","type":"article-journal","volume":"775"},"uris":["http://www.mendeley.com/documents/?uuid=c47e518e-0f55-4111-a09d-38add04191dc"]}],"mendeley":{"formattedCitation":"[11,12]","plainTextFormattedCitation":"[11,12]","previouslyFormattedCitation":"[11,12]"},"properties":{"noteIndex":0},"schema":"https://github.com/citation-style-language/schema/raw/master/csl-citation.json"}</w:instrText>
      </w:r>
      <w:r w:rsidR="002D1D74">
        <w:fldChar w:fldCharType="separate"/>
      </w:r>
      <w:r w:rsidR="002D1D74" w:rsidRPr="002D1D74">
        <w:rPr>
          <w:noProof/>
        </w:rPr>
        <w:t>[11,12]</w:t>
      </w:r>
      <w:ins w:id="163" w:author="ara952 reza" w:date="2020-09-10T13:28:00Z">
        <w:r w:rsidR="002D1D74">
          <w:fldChar w:fldCharType="end"/>
        </w:r>
      </w:ins>
      <w:del w:id="164" w:author="ara952 reza" w:date="2020-09-10T13:28:00Z">
        <w:r w:rsidDel="002D1D74">
          <w:delText>(Percy et al., 1997; Li et al., 2015)</w:delText>
        </w:r>
      </w:del>
      <w:r>
        <w:t xml:space="preserve"> and affect</w:t>
      </w:r>
      <w:del w:id="165" w:author="Ian Church" w:date="2020-11-12T22:14:00Z">
        <w:r w:rsidDel="00C76CEA">
          <w:delText>ing</w:delText>
        </w:r>
      </w:del>
      <w:r>
        <w:t xml:space="preserve"> the interaction of biological, physical and chemical conditions of Bay </w:t>
      </w:r>
      <w:ins w:id="166" w:author="ara952 reza" w:date="2020-09-10T13:29:00Z">
        <w:r w:rsidR="002D1D74">
          <w:fldChar w:fldCharType="begin" w:fldLock="1"/>
        </w:r>
      </w:ins>
      <w:r w:rsidR="002D1D74">
        <w:instrText>ADDIN CSL_CITATION {"citationItems":[{"id":"ITEM-1","itemData":{"abstract":"Eastern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Canada","id":"ITEM-1","issue":"1 SE  -","issued":{"date-parts":[["2001","3","3"]]},"title":"Bay of Fundy Tides","type":"article-journal","volume":"28"},"uris":["http://www.mendeley.com/documents/?uuid=3e548251-46ac-4df7-961c-de85b8083c77"]}],"mendeley":{"formattedCitation":"[9]","plainTextFormattedCitation":"[9]","previouslyFormattedCitation":"[9]"},"properties":{"noteIndex":0},"schema":"https://github.com/citation-style-language/schema/raw/master/csl-citation.json"}</w:instrText>
      </w:r>
      <w:r w:rsidR="002D1D74">
        <w:fldChar w:fldCharType="separate"/>
      </w:r>
      <w:r w:rsidR="002D1D74" w:rsidRPr="002D1D74">
        <w:rPr>
          <w:noProof/>
        </w:rPr>
        <w:t>[9]</w:t>
      </w:r>
      <w:ins w:id="167" w:author="ara952 reza" w:date="2020-09-10T13:29:00Z">
        <w:r w:rsidR="002D1D74">
          <w:fldChar w:fldCharType="end"/>
        </w:r>
      </w:ins>
      <w:del w:id="168" w:author="ara952 reza" w:date="2020-09-10T13:29:00Z">
        <w:r w:rsidDel="002D1D74">
          <w:delText>(Mossman, 2001)</w:delText>
        </w:r>
      </w:del>
      <w:r>
        <w:t>.</w:t>
      </w:r>
    </w:p>
    <w:p w14:paraId="34585F9C" w14:textId="32899A6F" w:rsidR="00623CBD" w:rsidRDefault="00623CBD" w:rsidP="00623CBD">
      <w:pPr>
        <w:jc w:val="both"/>
      </w:pPr>
      <w:r>
        <w:t xml:space="preserve">The main contribution of water to the Bay is from Scotian Shelf water </w:t>
      </w:r>
      <w:ins w:id="169" w:author="ara952 reza" w:date="2020-09-10T13:31:00Z">
        <w:r w:rsidR="002D1D74">
          <w:fldChar w:fldCharType="begin" w:fldLock="1"/>
        </w:r>
      </w:ins>
      <w:r w:rsidR="0056738C">
        <w:instrText>ADDIN CSL_CITATION {"citationItems":[{"id":"ITEM-1","itemData":{"DOI":"10.1175/1520-0485(2000)030&lt;1111:AMSOTS&gt;2.0.CO;2","author":[{"dropping-particle":"","family":"Xue","given":"H","non-dropping-particle":"","parse-names":false,"suffix":""},{"dropping-particle":"","family":"Chai","given":"F","non-dropping-particle":"","parse-names":false,"suffix":""},{"dropping-particle":"","family":"Pettigrew","given":"N R","non-dropping-particle":"","parse-names":false,"suffix":""}],"container-title":"Journal of Physical Oceanography","id":"ITEM-1","issue":"5","issued":{"date-parts":[["2000"]]},"note":"Cited By :78\n\nExport Date: 10 September 2020","page":"1111-1135","title":"A model study of the seasonal circulation in the Gulf of Maine","type":"article-journal","volume":"30"},"uris":["http://www.mendeley.com/documents/?uuid=6f096c09-5de6-48fb-a541-4f4ffa7320a0"]}],"mendeley":{"formattedCitation":"[13]","plainTextFormattedCitation":"[13]","previouslyFormattedCitation":"[13]"},"properties":{"noteIndex":0},"schema":"https://github.com/citation-style-language/schema/raw/master/csl-citation.json"}</w:instrText>
      </w:r>
      <w:r w:rsidR="002D1D74">
        <w:fldChar w:fldCharType="separate"/>
      </w:r>
      <w:r w:rsidR="002D1D74" w:rsidRPr="002D1D74">
        <w:rPr>
          <w:noProof/>
        </w:rPr>
        <w:t>[13]</w:t>
      </w:r>
      <w:ins w:id="170" w:author="ara952 reza" w:date="2020-09-10T13:31:00Z">
        <w:r w:rsidR="002D1D74">
          <w:fldChar w:fldCharType="end"/>
        </w:r>
      </w:ins>
      <w:del w:id="171" w:author="ara952 reza" w:date="2020-09-10T13:41:00Z">
        <w:r w:rsidDel="0056738C">
          <w:delText>(</w:delText>
        </w:r>
        <w:r w:rsidRPr="0099773A" w:rsidDel="0056738C">
          <w:rPr>
            <w:rFonts w:ascii="AdvTTf90d833a.I" w:hAnsi="AdvTTf90d833a.I"/>
            <w:color w:val="242021"/>
            <w:sz w:val="20"/>
            <w:szCs w:val="20"/>
          </w:rPr>
          <w:delText>Xue et al.</w:delText>
        </w:r>
        <w:r w:rsidRPr="0099773A" w:rsidDel="0056738C">
          <w:rPr>
            <w:rFonts w:ascii="AdvTT5843c571" w:hAnsi="AdvTT5843c571"/>
            <w:color w:val="242021"/>
            <w:sz w:val="20"/>
            <w:szCs w:val="20"/>
          </w:rPr>
          <w:delText>, 2000</w:delText>
        </w:r>
        <w:r w:rsidRPr="0099773A" w:rsidDel="0056738C">
          <w:delText xml:space="preserve"> </w:delText>
        </w:r>
        <w:r w:rsidDel="0056738C">
          <w:delText>)</w:delText>
        </w:r>
      </w:del>
      <w:r>
        <w:t xml:space="preserve"> which enters the Bay along the Nova Scotia coast undertaking mixing up to the head of the Bay </w:t>
      </w:r>
      <w:ins w:id="172" w:author="ara952 reza" w:date="2020-09-10T13:41:00Z">
        <w:r w:rsidR="0056738C">
          <w:fldChar w:fldCharType="begin" w:fldLock="1"/>
        </w:r>
      </w:ins>
      <w:r w:rsidR="0056738C">
        <w:instrText>ADDIN CSL_CITATION {"citationItems":[{"id":"ITEM-1","itemData":{"DOI":"10.1139/f54-005","ISSN":"0015-296X","author":[{"dropping-particle":"","family":"Bailey","given":"W. B.","non-dropping-particle":"","parse-names":false,"suffix":""},{"dropping-particle":"","family":"MacGregor","given":"D. G.","non-dropping-particle":"","parse-names":false,"suffix":""},{"dropping-particle":"","family":"Hachey","given":"H. B.","non-dropping-particle":"","parse-names":false,"suffix":""}],"container-title":"Journal of the Fisheries Research Board of Canada","id":"ITEM-1","issue":"1","issued":{"date-parts":[["1954"]]},"page":"32-47","title":"Annual Variations of Temperature and Salinity in the Bay of Fundy","type":"article-journal","volume":"11"},"uris":["http://www.mendeley.com/documents/?uuid=31a2aa7a-b12b-4625-a9f4-1dcb0a875dec"]}],"mendeley":{"formattedCitation":"[14]","plainTextFormattedCitation":"[14]","previouslyFormattedCitation":"[14]"},"properties":{"noteIndex":0},"schema":"https://github.com/citation-style-language/schema/raw/master/csl-citation.json"}</w:instrText>
      </w:r>
      <w:r w:rsidR="0056738C">
        <w:fldChar w:fldCharType="separate"/>
      </w:r>
      <w:r w:rsidR="0056738C" w:rsidRPr="0056738C">
        <w:rPr>
          <w:noProof/>
        </w:rPr>
        <w:t>[14]</w:t>
      </w:r>
      <w:ins w:id="173" w:author="ara952 reza" w:date="2020-09-10T13:41:00Z">
        <w:r w:rsidR="0056738C">
          <w:fldChar w:fldCharType="end"/>
        </w:r>
      </w:ins>
      <w:del w:id="174" w:author="ara952 reza" w:date="2020-09-10T13:42:00Z">
        <w:r w:rsidDel="0056738C">
          <w:delText>(Bailey et al., 1953)</w:delText>
        </w:r>
      </w:del>
      <w:ins w:id="175" w:author="Ian Church" w:date="2020-11-12T22:15:00Z">
        <w:r w:rsidR="009B220D">
          <w:t>,</w:t>
        </w:r>
      </w:ins>
      <w:del w:id="176" w:author="Ian Church" w:date="2020-11-12T22:15:00Z">
        <w:r w:rsidDel="009B220D">
          <w:delText xml:space="preserve"> and</w:delText>
        </w:r>
      </w:del>
      <w:r>
        <w:t xml:space="preserve"> flows out along the New Brunswick side and eastern par</w:t>
      </w:r>
      <w:ins w:id="177" w:author="Ian Church" w:date="2020-11-12T22:15:00Z">
        <w:r w:rsidR="009B220D">
          <w:t>t</w:t>
        </w:r>
      </w:ins>
      <w:del w:id="178" w:author="Ian Church" w:date="2020-11-12T22:15:00Z">
        <w:r w:rsidDel="009B220D">
          <w:delText>t</w:delText>
        </w:r>
      </w:del>
      <w:r>
        <w:t xml:space="preserve"> of Grand Manan Island </w:t>
      </w:r>
      <w:ins w:id="179" w:author="ara952 reza" w:date="2020-09-10T13:48:00Z">
        <w:r w:rsidR="0056738C">
          <w:fldChar w:fldCharType="begin" w:fldLock="1"/>
        </w:r>
      </w:ins>
      <w:r w:rsidR="0056738C">
        <w:instrText>ADDIN CSL_CITATION {"citationItems":[{"id":"ITEM-1","itemData":{"DOI":"10.1029/TR008i001p00206","author":[{"dropping-particle":"","family":"Bigelow","given":"H B","non-dropping-particle":"","parse-names":false,"suffix":""}],"container-title":"Eos, Transactions American Geophysical Union","id":"ITEM-1","issue":"1","issued":{"date-parts":[["1927"]]},"note":"Cited By :2\n\nExport Date: 10 September 2020","page":"206-211","title":"Dynamic oceanography of the Gulf of Maine","type":"article-journal","volume":"8"},"uris":["http://www.mendeley.com/documents/?uuid=db4c58c3-01d1-4bf9-b6d2-a3f0e06e892b"]},{"id":"ITEM-2","itemData":{"author":[{"dropping-particle":"","family":"Godin","given":"G","non-dropping-particle":"","parse-names":false,"suffix":""}],"container-title":"A new analysis of the data and an interpretation of the results","id":"ITEM-2","issued":{"date-parts":[["1968"]]},"note":"Cited By :10\n\nExport Date: 10 September 2020","title":"The 1965 current survey of the Bay of Fundy","type":"article-journal"},"uris":["http://www.mendeley.com/documents/?uuid=8850218a-8cc2-4089-8141-9b34c6f7c227"]},{"id":"ITEM-3","itemData":{"DOI":"10.1175/1520-0485(1983)013&lt;0886:mtmbci&gt;2.0.co;2","ISSN":"0022-3670","abstract":"Two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Oceanography","id":"ITEM-3","issue":"5","issued":{"date-parts":[["1983"]]},"page":"886-904","title":"Modelling the Mean Barotropic Circulation in the Bay of Fundy and Gulf of Maine","type":"article","volume":"13"},"uris":["http://www.mendeley.com/documents/?uuid=4fba771a-e999-42f0-8c9e-8c2ef03f0ac4"]},{"id":"ITEM-4","itemData":{"author":[{"dropping-particle":"","family":"Brooks","given":"D A","non-dropping-particle":"","parse-names":false,"suffix":""}],"container-title":"Proceedings of the Gulf of Maine Scientific Workshop","id":"ITEM-4","issued":{"date-parts":[["1992"]]},"note":"Cited By :8\n\nExport Date: 10 September 2020","page":"51-74","title":"A brief overview of the physical oceanography of the Gulf of Maine","type":"article-journal"},"uris":["http://www.mendeley.com/documents/?uuid=72f3b010-db27-441c-aebb-df339d155b82"]}],"mendeley":{"formattedCitation":"[8,15–17]","plainTextFormattedCitation":"[8,15–17]","previouslyFormattedCitation":"[8,15–17]"},"properties":{"noteIndex":0},"schema":"https://github.com/citation-style-language/schema/raw/master/csl-citation.json"}</w:instrText>
      </w:r>
      <w:r w:rsidR="0056738C">
        <w:fldChar w:fldCharType="separate"/>
      </w:r>
      <w:r w:rsidR="0056738C" w:rsidRPr="0056738C">
        <w:rPr>
          <w:noProof/>
        </w:rPr>
        <w:t>[8,15–17]</w:t>
      </w:r>
      <w:ins w:id="180" w:author="ara952 reza" w:date="2020-09-10T13:48:00Z">
        <w:r w:rsidR="0056738C">
          <w:fldChar w:fldCharType="end"/>
        </w:r>
      </w:ins>
      <w:ins w:id="181" w:author="Ian Church" w:date="2020-11-12T22:15:00Z">
        <w:r w:rsidR="009B220D">
          <w:t>,</w:t>
        </w:r>
      </w:ins>
      <w:del w:id="182" w:author="ara952 reza" w:date="2020-09-10T13:48:00Z">
        <w:r w:rsidDel="0056738C">
          <w:delText>(Bigelow,1927; Godin, 1968; Greenberg, 1982; Brooks, 1993)</w:delText>
        </w:r>
      </w:del>
      <w:r>
        <w:t xml:space="preserve"> and combines with the Gulf of Maine circulation </w:t>
      </w:r>
      <w:ins w:id="183" w:author="ara952 reza" w:date="2020-09-10T13:54:00Z">
        <w:r w:rsidR="0056738C">
          <w:fldChar w:fldCharType="begin" w:fldLock="1"/>
        </w:r>
      </w:ins>
      <w:r w:rsidR="00B93DB5">
        <w:instrText>ADDIN CSL_CITATION {"citationItems":[{"id":"ITEM-1","itemData":{"author":[{"dropping-particle":"","family":"Hachey","given":"H B","non-dropping-particle":"","parse-names":false,"suffix":""},{"dropping-particle":"","family":"Bailey","given":"W B","non-dropping-particle":"","parse-names":false,"suffix":""}],"container-title":"Gen. Ser. Circ. Fish. Res. Board Can., Biol. Sin.","id":"ITEM-1","issued":{"date-parts":[["1952"]]},"note":"Cited By :1\n\nExport Date: 10 September 2020","page":"10","title":"The general circulation of the waters of Bay of Fundy","type":"article-journal"},"uris":["http://www.mendeley.com/documents/?uuid=6121007f-7233-4a88-8071-97e0bac372bc"]},{"id":"ITEM-2","itemData":{"author":[{"dropping-particle":"","family":"Dickie","given":"L M","non-dropping-particle":"","parse-names":false,"suffix":""}],"container-title":"Journal of the Fisheries Research Board of Canada","id":"ITEM-2","issue":"6","issued":{"date-parts":[["1955"]]},"note":"Cited By :86\n\nExport Date: 10 September 2020","page":"797-857","title":"Fluctuations in abundance of the giant scallop, Placopecten magellanicus (Gmelin), in the Digby area of the Bay of Fundy","type":"article-journal","volume":"12"},"uris":["http://www.mendeley.com/documents/?uuid=12ac01d9-4ec4-4e88-b399-c3ebbe5c9f50"]},{"id":"ITEM-3","itemData":{"author":[{"dropping-particle":"","family":"Godin","given":"G","non-dropping-particle":"","parse-names":false,"suffix":""}],"container-title":"A new analysis of the data and an interpretation of the results","id":"ITEM-3","issued":{"date-parts":[["1968"]]},"note":"Cited By :10\n\nExport Date: 10 September 2020","title":"The 1965 current survey of the Bay of Fundy","type":"article-journal"},"uris":["http://www.mendeley.com/documents/?uuid=8850218a-8cc2-4089-8141-9b34c6f7c227"]}],"mendeley":{"formattedCitation":"[16,18,19]","plainTextFormattedCitation":"[16,18,19]","previouslyFormattedCitation":"[16,18,19]"},"properties":{"noteIndex":0},"schema":"https://github.com/citation-style-language/schema/raw/master/csl-citation.json"}</w:instrText>
      </w:r>
      <w:r w:rsidR="0056738C">
        <w:fldChar w:fldCharType="separate"/>
      </w:r>
      <w:r w:rsidR="0056738C" w:rsidRPr="0056738C">
        <w:rPr>
          <w:noProof/>
        </w:rPr>
        <w:t>[16,18,19]</w:t>
      </w:r>
      <w:ins w:id="184" w:author="ara952 reza" w:date="2020-09-10T13:54:00Z">
        <w:r w:rsidR="0056738C">
          <w:fldChar w:fldCharType="end"/>
        </w:r>
      </w:ins>
      <w:del w:id="185" w:author="ara952 reza" w:date="2020-09-10T13:55:00Z">
        <w:r w:rsidDel="0056738C">
          <w:delText>(Hachey an</w:delText>
        </w:r>
      </w:del>
      <w:del w:id="186" w:author="ara952 reza" w:date="2020-09-10T13:54:00Z">
        <w:r w:rsidDel="0056738C">
          <w:delText>d Bailey,1952; Dickie,1955; Godin,1968)</w:delText>
        </w:r>
      </w:del>
      <w:r>
        <w:t>.</w:t>
      </w:r>
      <w:r w:rsidRPr="009D20E4">
        <w:t xml:space="preserve"> </w:t>
      </w:r>
      <w:r>
        <w:t>The main source of freshwater in the Bay is the Saint John River</w:t>
      </w:r>
      <w:ins w:id="187" w:author="Ian Church" w:date="2020-11-12T22:16:00Z">
        <w:r w:rsidR="001A3F33">
          <w:t>. The lower Saint John River</w:t>
        </w:r>
        <w:r w:rsidR="005E622B">
          <w:t xml:space="preserve"> </w:t>
        </w:r>
      </w:ins>
      <w:del w:id="188" w:author="Ian Church" w:date="2020-11-12T22:16:00Z">
        <w:r w:rsidDel="005E622B">
          <w:delText xml:space="preserve"> discharge having</w:delText>
        </w:r>
      </w:del>
      <w:ins w:id="189" w:author="Ian Church" w:date="2020-11-12T22:16:00Z">
        <w:r w:rsidR="005E622B">
          <w:t>includes</w:t>
        </w:r>
      </w:ins>
      <w:r>
        <w:t xml:space="preserve"> complex bathymetry, large tides, dynamic </w:t>
      </w:r>
      <w:del w:id="190" w:author="Ian Church" w:date="2020-11-12T22:16:00Z">
        <w:r w:rsidDel="001A3F33">
          <w:delText>R</w:delText>
        </w:r>
      </w:del>
      <w:ins w:id="191" w:author="Ian Church" w:date="2020-11-12T22:16:00Z">
        <w:r w:rsidR="001A3F33">
          <w:t>r</w:t>
        </w:r>
      </w:ins>
      <w:r>
        <w:t>iver input, and strong currents in narrow passage. The river has a 55,000 km</w:t>
      </w:r>
      <w:r>
        <w:rPr>
          <w:vertAlign w:val="superscript"/>
        </w:rPr>
        <w:t>2</w:t>
      </w:r>
      <w:r w:rsidRPr="00C048EC">
        <w:t xml:space="preserve"> </w:t>
      </w:r>
      <w:r>
        <w:t>watershed</w:t>
      </w:r>
      <w:r w:rsidR="00CF3884">
        <w:t xml:space="preserve"> (Fig. 1b)</w:t>
      </w:r>
      <w:r>
        <w:t xml:space="preserve"> with an annual average discharge of about 1100 m</w:t>
      </w:r>
      <w:r>
        <w:rPr>
          <w:vertAlign w:val="superscript"/>
        </w:rPr>
        <w:t>3</w:t>
      </w:r>
      <w:r>
        <w:t>s</w:t>
      </w:r>
      <w:r>
        <w:rPr>
          <w:vertAlign w:val="superscript"/>
        </w:rPr>
        <w:t xml:space="preserve">-1 </w:t>
      </w:r>
      <w:ins w:id="192" w:author="ara952 reza" w:date="2020-09-10T13:56:00Z">
        <w:r w:rsidR="00B93DB5">
          <w:t xml:space="preserve"> </w:t>
        </w:r>
        <w:r w:rsidR="00B93DB5">
          <w:fldChar w:fldCharType="begin" w:fldLock="1"/>
        </w:r>
      </w:ins>
      <w:r w:rsidR="00B93DB5">
        <w:instrText>ADDIN CSL_CITATION {"citationItems":[{"id":"ITEM-1","itemData":{"author":[{"dropping-particle":"","family":"Cunjak","given":"R A","non-dropping-particle":"","parse-names":false,"suffix":""},{"dropping-particle":"","family":"Newbury","given":"R W","non-dropping-particle":"","parse-names":false,"suffix":""}],"container-title":"Rivers of North America","id":"ITEM-1","issued":{"date-parts":[["2005"]]},"note":"Cited By :1\n\nExport Date: 10 September 2020","page":"1144","title":"Atlantic coast rivers of Canada, Chapter 21, pp. 939-980","type":"article-journal"},"uris":["http://www.mendeley.com/documents/?uuid=3db94bb2-d022-4a72-9014-2646d9438d8e"]}],"mendeley":{"formattedCitation":"[20]","plainTextFormattedCitation":"[20]","previouslyFormattedCitation":"[20]"},"properties":{"noteIndex":0},"schema":"https://github.com/citation-style-language/schema/raw/master/csl-citation.json"}</w:instrText>
      </w:r>
      <w:r w:rsidR="00B93DB5">
        <w:fldChar w:fldCharType="separate"/>
      </w:r>
      <w:r w:rsidR="00B93DB5" w:rsidRPr="00B93DB5">
        <w:rPr>
          <w:noProof/>
        </w:rPr>
        <w:t>[20]</w:t>
      </w:r>
      <w:ins w:id="193" w:author="ara952 reza" w:date="2020-09-10T13:56:00Z">
        <w:r w:rsidR="00B93DB5">
          <w:fldChar w:fldCharType="end"/>
        </w:r>
      </w:ins>
      <w:r>
        <w:t>(</w:t>
      </w:r>
      <w:del w:id="194" w:author="ara952 reza" w:date="2020-09-10T13:57:00Z">
        <w:r w:rsidDel="00B93DB5">
          <w:delText>Cunjak and Newbury 2005,</w:delText>
        </w:r>
      </w:del>
      <w:r>
        <w:t xml:space="preserve">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w:t>
      </w:r>
      <w:ins w:id="195" w:author="ara952 reza" w:date="2020-09-10T13:58:00Z">
        <w:r w:rsidR="00B93DB5">
          <w:fldChar w:fldCharType="begin" w:fldLock="1"/>
        </w:r>
      </w:ins>
      <w:r w:rsidR="00B93DB5">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B93DB5">
        <w:fldChar w:fldCharType="separate"/>
      </w:r>
      <w:r w:rsidR="00B93DB5" w:rsidRPr="00B93DB5">
        <w:rPr>
          <w:noProof/>
        </w:rPr>
        <w:t>[21]</w:t>
      </w:r>
      <w:ins w:id="196" w:author="ara952 reza" w:date="2020-09-10T13:58:00Z">
        <w:r w:rsidR="00B93DB5">
          <w:fldChar w:fldCharType="end"/>
        </w:r>
      </w:ins>
      <w:del w:id="197" w:author="ara952 reza" w:date="2020-09-10T13:58:00Z">
        <w:r w:rsidDel="00B93DB5">
          <w:delText>(Paquin et al., 2019)</w:delText>
        </w:r>
      </w:del>
      <w:r>
        <w:t>.</w:t>
      </w:r>
      <w:r w:rsidRPr="009D20E4">
        <w:t xml:space="preserve"> </w:t>
      </w:r>
      <w:r>
        <w:t xml:space="preserve">The near-surface circulation in the Bay is affected by the river runoff, especially in the Spring season </w:t>
      </w:r>
      <w:ins w:id="198" w:author="ara952 reza" w:date="2020-09-10T13:59:00Z">
        <w:r w:rsidR="00B93DB5">
          <w:fldChar w:fldCharType="begin" w:fldLock="1"/>
        </w:r>
      </w:ins>
      <w:r w:rsidR="00B93DB5">
        <w:instrText>ADDIN CSL_CITATION {"citationItems":[{"id":"ITEM-1","itemData":{"DOI":"10.1029/2007JC004480","ISSN":"21699291","abstract":"The characteristics of a persistent gyre in the mouth of the Bay of Fundy are studied using model simulations. A set of climatological runs are conducted to evaluate the relative importance of the different forcing mechanisms affecting the gyre. The main mechanisms are tidal rectification and density-driven circulation. Stronger circulation of the gyre occurs during the later part of the stratified season (July-August and September-October). The density-driven flow around the gyre is set up by weak tidal mixing in the deep basin in the central Bay of Fundy and strong tidal mixing on the shallow flanks around Grand Manan Island and western Nova Scotia. Spring river discharge has an important influence on near-surface circulation but only a small effect when averaged over the entire water column. Retention of particles in the gyre is controlled by the residual tidal circulation, increased frontal retention during stratified periods, wind stress, and interactions with the adjacent circulation of the Gulf of Maine. Residence times longer than 30 days are predicted for particles released in the proximity of the gyre. Copyright 2008 by the American Geophysical Union.","author":[{"dropping-particle":"","family":"Aretxabaleta","given":"Alfredo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W.","non-dropping-particle":"","parse-names":false,"suffix":""},{"dropping-particle":"","family":"Lynch","given":"Daniel R.","non-dropping-particle":"","parse-names":false,"suffix":""}],"container-title":"Journal of Geophysical Research: Oceans","id":"ITEM-1","issue":"10","issued":{"date-parts":[["2008"]]},"page":"1-16","title":"Model simulations of the Bay of Fundy Gyre: 1. Climatological results","type":"article-journal","volume":"113"},"uris":["http://www.mendeley.com/documents/?uuid=a86c2bf1-f459-4b79-acb3-ed2d15410a9e"]}],"mendeley":{"formattedCitation":"[22]","plainTextFormattedCitation":"[22]","previouslyFormattedCitation":"[22]"},"properties":{"noteIndex":0},"schema":"https://github.com/citation-style-language/schema/raw/master/csl-citation.json"}</w:instrText>
      </w:r>
      <w:r w:rsidR="00B93DB5">
        <w:fldChar w:fldCharType="separate"/>
      </w:r>
      <w:r w:rsidR="00B93DB5" w:rsidRPr="00B93DB5">
        <w:rPr>
          <w:noProof/>
        </w:rPr>
        <w:t>[22]</w:t>
      </w:r>
      <w:ins w:id="199" w:author="ara952 reza" w:date="2020-09-10T13:59:00Z">
        <w:r w:rsidR="00B93DB5">
          <w:fldChar w:fldCharType="end"/>
        </w:r>
      </w:ins>
      <w:del w:id="200" w:author="ara952 reza" w:date="2020-09-10T14:00:00Z">
        <w:r w:rsidRPr="0046175B" w:rsidDel="00B93DB5">
          <w:delText>(Aretxabaleta, et al., 2008</w:delText>
        </w:r>
      </w:del>
      <w:del w:id="201" w:author="ara952 reza" w:date="2020-09-10T13:59:00Z">
        <w:r w:rsidRPr="0046175B" w:rsidDel="00B93DB5">
          <w:delText>)</w:delText>
        </w:r>
      </w:del>
      <w:r>
        <w:t xml:space="preserve">, and has less impact on the deeper part of water column </w:t>
      </w:r>
      <w:ins w:id="202" w:author="ara952 reza" w:date="2020-09-10T14:04:00Z">
        <w:r w:rsidR="00B93DB5">
          <w:fldChar w:fldCharType="begin" w:fldLock="1"/>
        </w:r>
      </w:ins>
      <w:r w:rsidR="00600C4A">
        <w:instrText>ADDIN CSL_CITATION {"citationItems":[{"id":"ITEM-1","itemData":{"DOI":"10.1175/1520-0485(1986)016&lt;2137:ooep&gt;2.0.co;2","author":[{"dropping-particle":"","family":"Chao","given":"S Y","non-dropping-particle":"","parse-names":false,"suffix":""},{"dropping-particle":"","family":"Boicourt","given":"W C","non-dropping-particle":"","parse-names":false,"suffix":""}],"container-title":"J. PHYS. OCEANOGR.","id":"ITEM-1","issue":"12 , Dec. 1986","issued":{"date-parts":[["1986"]]},"note":"Cited By :180\n\nExport Date: 10 September 2020","page":"2137-2149","title":"Onset of estuarine plumes.","type":"article-journal","volume":"16"},"uris":["http://www.mendeley.com/documents/?uuid=95c12d6b-372c-4b19-a1b7-1d16179bd441"]},{"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mendeley":{"formattedCitation":"[23,24]","plainTextFormattedCitation":"[23,24]","previouslyFormattedCitation":"[23,24]"},"properties":{"noteIndex":0},"schema":"https://github.com/citation-style-language/schema/raw/master/csl-citation.json"}</w:instrText>
      </w:r>
      <w:r w:rsidR="00B93DB5">
        <w:fldChar w:fldCharType="separate"/>
      </w:r>
      <w:r w:rsidR="00B93DB5" w:rsidRPr="00B93DB5">
        <w:rPr>
          <w:noProof/>
        </w:rPr>
        <w:t>[23,24]</w:t>
      </w:r>
      <w:ins w:id="203" w:author="ara952 reza" w:date="2020-09-10T14:04:00Z">
        <w:r w:rsidR="00B93DB5">
          <w:fldChar w:fldCharType="end"/>
        </w:r>
      </w:ins>
      <w:del w:id="204" w:author="ara952 reza" w:date="2020-09-10T14:04:00Z">
        <w:r w:rsidDel="00B93DB5">
          <w:delText>(</w:delText>
        </w:r>
        <w:r w:rsidRPr="00C048EC" w:rsidDel="00B93DB5">
          <w:delText>Chao and Boicourt, 1986; Brooks, 1994</w:delText>
        </w:r>
        <w:r w:rsidDel="00B93DB5">
          <w:delText>)</w:delText>
        </w:r>
      </w:del>
      <w:r>
        <w:t xml:space="preserve">. </w:t>
      </w:r>
      <w:del w:id="205" w:author="Ian Church" w:date="2020-11-12T22:18:00Z">
        <w:r w:rsidDel="001731B6">
          <w:delText>Finally, the</w:delText>
        </w:r>
      </w:del>
      <w:ins w:id="206" w:author="Ian Church" w:date="2020-11-12T22:18:00Z">
        <w:r w:rsidR="001731B6">
          <w:t>The fresh water</w:t>
        </w:r>
      </w:ins>
      <w:r>
        <w:t xml:space="preserve"> </w:t>
      </w:r>
      <w:del w:id="207" w:author="Ian Church" w:date="2020-11-12T22:18:00Z">
        <w:r w:rsidDel="001731B6">
          <w:delText>flow</w:delText>
        </w:r>
      </w:del>
      <w:ins w:id="208" w:author="Ian Church" w:date="2020-11-12T22:18:00Z">
        <w:r w:rsidR="001731B6">
          <w:t>plume</w:t>
        </w:r>
      </w:ins>
      <w:r>
        <w:t xml:space="preserve"> joins the East Maine Coastal current </w:t>
      </w:r>
      <w:ins w:id="209" w:author="ara952 reza" w:date="2020-09-10T14:06:00Z">
        <w:r w:rsidR="00600C4A">
          <w:fldChar w:fldCharType="begin" w:fldLock="1"/>
        </w:r>
      </w:ins>
      <w:r w:rsidR="00600C4A">
        <w:instrText>ADDIN CSL_CITATION {"citationItems":[{"id":"ITEM-1","itemData":{"DOI":"10.1357/002224089785076299","author":[{"dropping-particle":"","family":"Brooks","given":"D A","non-dropping-particle":"","parse-names":false,"suffix":""},{"dropping-particle":"","family":"Townsend","given":"D W","non-dropping-particle":"","parse-names":false,"suffix":""}],"container-title":"Journal of Marine Research","id":"ITEM-1","issue":"2","issued":{"date-parts":[["1989"]]},"note":"Cited By :68\n\nExport Date: 10 September 2020","page":"303-321","title":"Variability of the coastal current and nutrient pathways in the eastern Gulf of Maine","type":"article-journal","volume":"47"},"uris":["http://www.mendeley.com/documents/?uuid=88294d6b-89ca-46db-ad73-692d5fefee27"]},{"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Maine","type":"article-journal","volume":"24"},"uris":["http://www.mendeley.com/documents/?uuid=1c8b49b7-b86e-4f7a-9375-a1f260c38a84"]},{"id":"ITEM-3","itemData":{"DOI":"10.1016/S0278-4343(96)00055-6","ISSN":"02784343","abstract":"Computational results are presented for the climatological circulation in the Gulf of Maine, with special emphasis on its coastal current in the periods March-April and May-June. The simulations use a 3-D prognostic Finite Element model. The computational domain includes the entire Gulf plus adjacent waters, with a higher resolution coastal domain nested within. A series of six bimonthly Gulf-wide simulations establishes the spring conditions within the annual climatological cycle. The distinctive Gulf of Maine cyclonic circulation is persistent, with significant bimonthly modulation of key Maine coastal current features. In all cases there is a significant barotropic pressure variation of order 5 cm along the margin of the coastal current, accompanying detailed, variable interactions between it and the interior Gulf. In the spring periods of emphasis, a well-developed coastal current is present. Numerical drillers generally confirm the existence of branch points south of Penobscot Bay, east of Cape Ann, and at Great South Channel. Important differences between the March-April mid May-June circulation are apparent. In particular, both the offshore transport at the Penobscot branch point and the along-shore transport at Cape Ann are strong, dominant features in March-April; both are weak in May-June. The more highly resolved, nested calculations replicate the general structure of the Gulf-wide circulation provided the correct boundary conditions are applied, confirming the pervasive dynamical influence of the Gulf-scale circulation on the coastal current. The nested calculations also expose finer structure due to river sources, heat flux, and topographic refinement. The separate influences of local (tidal rectification, local wind, local baroclinicity, river discharges) and remote (Gulf-scale) forcing are examined. Tidal rectification in the Eastern Gulf and wind-driven return flow near-shore are both important contributors to the details of the coastal current. Local baroclinicity is critical trod must be in balance with the offshore pressure conditions; otherwise unrealistic exchanges with the Gulf occur. An approximate division of local and remote dynamical regimes lies near the 100-m isobath. Implications are drawn for future modeling studies.","author":[{"dropping-particle":"","family":"Lynch","given":"Daniel R.","non-dropping-particle":"","parse-names":false,"suffix":""},{"dropping-particle":"","family":"Holboke","given":"Monica J.","non-dropping-particle":"","parse-names":false,"suffix":""},{"dropping-particle":"","family":"Naimie","given":"Christopher E.","non-dropping-particle":"","parse-names":false,"suffix":""}],"container-title":"Continental Shelf Research","id":"ITEM-3","issue":"6","issued":{"date-parts":[["1997"]]},"page":"605-634","title":"The Maine coastal current: Spring climatological circulation","type":"article-journal","volume":"17"},"uris":["http://www.mendeley.com/documents/?uuid=86767373-67f9-4f73-907d-9780a17bd798"]}],"mendeley":{"formattedCitation":"[24–26]","plainTextFormattedCitation":"[24–26]","previouslyFormattedCitation":"[24–26]"},"properties":{"noteIndex":0},"schema":"https://github.com/citation-style-language/schema/raw/master/csl-citation.json"}</w:instrText>
      </w:r>
      <w:r w:rsidR="00600C4A">
        <w:fldChar w:fldCharType="separate"/>
      </w:r>
      <w:r w:rsidR="00600C4A" w:rsidRPr="00600C4A">
        <w:rPr>
          <w:noProof/>
        </w:rPr>
        <w:t>[24–26]</w:t>
      </w:r>
      <w:ins w:id="210" w:author="ara952 reza" w:date="2020-09-10T14:06:00Z">
        <w:r w:rsidR="00600C4A">
          <w:fldChar w:fldCharType="end"/>
        </w:r>
      </w:ins>
      <w:del w:id="211" w:author="ara952 reza" w:date="2020-09-10T14:06:00Z">
        <w:r w:rsidDel="00600C4A">
          <w:delText>(</w:delText>
        </w:r>
        <w:r w:rsidRPr="00C048EC" w:rsidDel="00600C4A">
          <w:delText>Brooks and Townsend, 1989; Brooks, 1994; Lynch et al.,1997)</w:delText>
        </w:r>
      </w:del>
      <w:r w:rsidRPr="00C048EC">
        <w:t xml:space="preserve"> </w:t>
      </w:r>
      <w:r>
        <w:t>with</w:t>
      </w:r>
      <w:r w:rsidRPr="00C048EC">
        <w:t xml:space="preserve"> most flow</w:t>
      </w:r>
      <w:r>
        <w:t xml:space="preserve"> coming</w:t>
      </w:r>
      <w:r w:rsidRPr="00C048EC">
        <w:t xml:space="preserve"> from the west of Grand Manan Island</w:t>
      </w:r>
      <w:r>
        <w:t xml:space="preserve"> </w:t>
      </w:r>
      <w:ins w:id="212" w:author="ara952 reza" w:date="2020-09-10T14:09:00Z">
        <w:r w:rsidR="00600C4A">
          <w:fldChar w:fldCharType="begin" w:fldLock="1"/>
        </w:r>
      </w:ins>
      <w:r w:rsidR="00600C4A">
        <w:instrText>ADDIN CSL_CITATION {"citationItems":[{"id":"ITEM-1","itemData":{"author":[{"dropping-particle":"","family":"Watson","given":"E E","non-dropping-particle":"","parse-names":false,"suffix":""}],"container-title":"J. Biol. Board Can","id":"ITEM-1","issued":{"date-parts":[["1936"]]},"note":"Cited By :7\n\nExport Date: 10 September 2020","page":"141-208","title":"Mixing and residual currents in the tidal waters as illustrated in the Bay of Fundy","type":"article-journal","volume":"2"},"uris":["http://www.mendeley.com/documents/?uuid=de97de1d-c43a-4628-9e82-b348ffd1a199"]},{"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Maine","type":"article-journal","volume":"24"},"uris":["http://www.mendeley.com/documents/?uuid=1c8b49b7-b86e-4f7a-9375-a1f260c38a84"]},{"id":"ITEM-3","itemData":{"DOI":"10.1016/S0278-4343(96)00055-6","ISSN":"02784343","abstract":"Computational results are presented for the climatological circulation in the Gulf of Maine, with special emphasis on its coastal current in the periods March-April and May-June. The simulations use a 3-D prognostic Finite Element model. The computational domain includes the entire Gulf plus adjacent waters, with a higher resolution coastal domain nested within. A series of six bimonthly Gulf-wide simulations establishes the spring conditions within the annual climatological cycle. The distinctive Gulf of Maine cyclonic circulation is persistent, with significant bimonthly modulation of key Maine coastal current features. In all cases there is a significant barotropic pressure variation of order 5 cm along the margin of the coastal current, accompanying detailed, variable interactions between it and the interior Gulf. In the spring periods of emphasis, a well-developed coastal current is present. Numerical drillers generally confirm the existence of branch points south of Penobscot Bay, east of Cape Ann, and at Great South Channel. Important differences between the March-April mid May-June circulation are apparent. In particular, both the offshore transport at the Penobscot branch point and the along-shore transport at Cape Ann are strong, dominant features in March-April; both are weak in May-June. The more highly resolved, nested calculations replicate the general structure of the Gulf-wide circulation provided the correct boundary conditions are applied, confirming the pervasive dynamical influence of the Gulf-scale circulation on the coastal current. The nested calculations also expose finer structure due to river sources, heat flux, and topographic refinement. The separate influences of local (tidal rectification, local wind, local baroclinicity, river discharges) and remote (Gulf-scale) forcing are examined. Tidal rectification in the Eastern Gulf and wind-driven return flow near-shore are both important contributors to the details of the coastal current. Local baroclinicity is critical trod must be in balance with the offshore pressure conditions; otherwise unrealistic exchanges with the Gulf occur. An approximate division of local and remote dynamical regimes lies near the 100-m isobath. Implications are drawn for future modeling studies.","author":[{"dropping-particle":"","family":"Lynch","given":"Daniel R.","non-dropping-particle":"","parse-names":false,"suffix":""},{"dropping-particle":"","family":"Holboke","given":"Monica J.","non-dropping-particle":"","parse-names":false,"suffix":""},{"dropping-particle":"","family":"Naimie","given":"Christopher E.","non-dropping-particle":"","parse-names":false,"suffix":""}],"container-title":"Continental Shelf Research","id":"ITEM-3","issue":"6","issued":{"date-parts":[["1997"]]},"page":"605-634","title":"The Maine coastal current: Spring climatological circulation","type":"article-journal","volume":"17"},"uris":["http://www.mendeley.com/documents/?uuid=86767373-67f9-4f73-907d-9780a17bd798"]}],"mendeley":{"formattedCitation":"[24,26,27]","plainTextFormattedCitation":"[24,26,27]","previouslyFormattedCitation":"[24,26,27]"},"properties":{"noteIndex":0},"schema":"https://github.com/citation-style-language/schema/raw/master/csl-citation.json"}</w:instrText>
      </w:r>
      <w:r w:rsidR="00600C4A">
        <w:fldChar w:fldCharType="separate"/>
      </w:r>
      <w:r w:rsidR="00600C4A" w:rsidRPr="00600C4A">
        <w:rPr>
          <w:noProof/>
        </w:rPr>
        <w:t>[24,26,27]</w:t>
      </w:r>
      <w:ins w:id="213" w:author="ara952 reza" w:date="2020-09-10T14:09:00Z">
        <w:r w:rsidR="00600C4A">
          <w:fldChar w:fldCharType="end"/>
        </w:r>
      </w:ins>
      <w:del w:id="214" w:author="ara952 reza" w:date="2020-09-10T14:09:00Z">
        <w:r w:rsidRPr="00C048EC" w:rsidDel="00600C4A">
          <w:delText>(</w:delText>
        </w:r>
        <w:r w:rsidDel="00600C4A">
          <w:delText xml:space="preserve">Watson, 1936; </w:delText>
        </w:r>
        <w:r w:rsidRPr="00C048EC" w:rsidDel="00600C4A">
          <w:delText>Brooks, 1994;</w:delText>
        </w:r>
        <w:r w:rsidDel="00600C4A">
          <w:delText xml:space="preserve"> </w:delText>
        </w:r>
        <w:r w:rsidRPr="00C048EC" w:rsidDel="00600C4A">
          <w:delText>Lynch et al., 1997</w:delText>
        </w:r>
        <w:r w:rsidDel="00600C4A">
          <w:delText>)</w:delText>
        </w:r>
      </w:del>
      <w:r w:rsidRPr="00C048EC">
        <w:t xml:space="preserve"> and part of it from east of the Island</w:t>
      </w:r>
      <w:r>
        <w:t xml:space="preserve"> </w:t>
      </w:r>
      <w:ins w:id="215" w:author="ara952 reza" w:date="2020-09-10T14:10:00Z">
        <w:r w:rsidR="00600C4A">
          <w:fldChar w:fldCharType="begin" w:fldLock="1"/>
        </w:r>
      </w:ins>
      <w:r w:rsidR="00E93F24">
        <w:instrText>ADDIN CSL_CITATION {"citationItems":[{"id":"ITEM-1","itemData":{"DOI":"10.1029/2008JC004948","ISSN":"21699291","abstract":"A persistent gyre at the mouth of the Bay of Fundy results from a combination of tidal rectification and buoyancy forcing. Here we assess recent interannual variability in the strength of the gyre using data assimilative model simulations. Realistic hindcast representations of the gyre are considered during cruises in 2005, 2006, and 2007. Assimilation of shipboard and moored acoustic Doppler current profiler velocities is used to improve the skill of the simulations, as quantified by comparison with nonassimilated drifter trajectories. Our hindcasts suggest a weakening of the gyre system during May 2005. Retention of simulated passive particles in the gyre during that period was highly reduced. A recovery of the dense water pool in the deep part of the basin by June 2006 resulted in a return to particle retention characteristics similar to climatology. Retention estimates reached a maximum during May 2007 (subsurface) and June-July 2007 (near surface). Interannual variability in the strength of the gyre was primarily modulated by the stratification of the dense water pool inside the Grand Manan Basin. These changes in stratification were associated with mixing conditions the preceding fall-winter and/or advectively driven modification of water mass properties.","author":[{"dropping-particle":"","family":"Aretxabaleta","given":"Alfredo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W.","non-dropping-particle":"","parse-names":false,"suffix":""},{"dropping-particle":"","family":"Manning","given":"James P.","non-dropping-particle":"","parse-names":false,"suffix":""},{"dropping-particle":"","family":"Lynch","given":"Daniel R.","non-dropping-particle":"","parse-names":false,"suffix":""}],"container-title":"Journal of Geophysical Research: Oceans","id":"ITEM-1","issue":"9","issued":{"date-parts":[["2009"]]},"title":"Model simulations of the bay of fundy gyre: 2. Hindcasts for 2005-2007 reveal interannual variability in retentiveness","type":"article-journal","volume":"114"},"uris":["http://www.mendeley.com/documents/?uuid=fbc7a4e8-d2b3-474d-8dfd-65ff02269f00"]}],"mendeley":{"formattedCitation":"[28]","plainTextFormattedCitation":"[28]","previouslyFormattedCitation":"[28]"},"properties":{"noteIndex":0},"schema":"https://github.com/citation-style-language/schema/raw/master/csl-citation.json"}</w:instrText>
      </w:r>
      <w:r w:rsidR="00600C4A">
        <w:fldChar w:fldCharType="separate"/>
      </w:r>
      <w:r w:rsidR="00600C4A" w:rsidRPr="00600C4A">
        <w:rPr>
          <w:noProof/>
        </w:rPr>
        <w:t>[28]</w:t>
      </w:r>
      <w:ins w:id="216" w:author="ara952 reza" w:date="2020-09-10T14:10:00Z">
        <w:r w:rsidR="00600C4A">
          <w:fldChar w:fldCharType="end"/>
        </w:r>
      </w:ins>
      <w:del w:id="217" w:author="ara952 reza" w:date="2020-09-10T14:10:00Z">
        <w:r w:rsidRPr="00C048EC" w:rsidDel="00600C4A">
          <w:delText>(</w:delText>
        </w:r>
        <w:r w:rsidDel="00600C4A">
          <w:delText>Aretxabaleta et al., 2009)</w:delText>
        </w:r>
      </w:del>
      <w:r>
        <w:t>.</w:t>
      </w:r>
      <w:r w:rsidRPr="009D20E4">
        <w:t xml:space="preserve"> </w:t>
      </w:r>
      <w:del w:id="218" w:author="Ian Church" w:date="2020-11-12T22:19:00Z">
        <w:r w:rsidDel="00A9445A">
          <w:delText>Also, t</w:delText>
        </w:r>
      </w:del>
      <w:ins w:id="219" w:author="Ian Church" w:date="2020-11-12T22:19:00Z">
        <w:r w:rsidR="00A9445A">
          <w:t>T</w:t>
        </w:r>
      </w:ins>
      <w:r>
        <w:t xml:space="preserve">he </w:t>
      </w:r>
      <w:del w:id="220" w:author="Ian Church" w:date="2020-11-12T22:20:00Z">
        <w:r w:rsidDel="006E5413">
          <w:delText>river</w:delText>
        </w:r>
      </w:del>
      <w:ins w:id="221" w:author="Ian Church" w:date="2020-11-12T22:20:00Z">
        <w:r w:rsidR="006E5413">
          <w:t>influence of the Saint John River</w:t>
        </w:r>
      </w:ins>
      <w:r>
        <w:t xml:space="preserve"> provides 30 percent of freshwater contribution to the Gulf of Maine system </w:t>
      </w:r>
      <w:ins w:id="222" w:author="ara952 reza" w:date="2020-09-10T15:09:00Z">
        <w:r w:rsidR="00E93F24">
          <w:fldChar w:fldCharType="begin" w:fldLock="1"/>
        </w:r>
      </w:ins>
      <w:r w:rsidR="0092213A">
        <w:instrText>ADDIN CSL_CITATION {"citationItems":[{"id":"ITEM-1","itemData":{"author":[{"dropping-particle":"","family":"Apollonio","given":"S","non-dropping-particle":"","parse-names":false,"suffix":""}],"container-title":"The Gulf of Maine","id":"ITEM-1","issued":{"date-parts":[["1979"]]},"note":"Cited By :17\n\nExport Date: 10 September 2020","title":"The Gulf of Maine","type":"article-journal"},"uris":["http://www.mendeley.com/documents/?uuid=a9724efe-729d-41a2-aefe-e49997bcc1fe"]},{"id":"ITEM-2","itemData":{"DOI":"10.1175/1520-0485(1994)024&lt;2387:AMSOTB&gt;2.0.CO;2","author":[{"dropping-particle":"","family":"Brooks","given":"D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Maine","type":"article-journal","volume":"24"},"uris":["http://www.mendeley.com/documents/?uuid=1c8b49b7-b86e-4f7a-9375-a1f260c38a84"]},{"id":"ITEM-3","itemData":{"DOI":"10.1029/98jc01625","author":[{"dropping-particle":"","family":"Pettigrew","given":"N R","non-dropping-particle":"","parse-names":false,"suffix":""},{"dropping-particle":"","family":"Townsend","given":"D W","non-dropping-particle":"","parse-names":false,"suffix":""},{"dropping-particle":"","family":"Xue","given":"H","non-dropping-particle":"","parse-names":false,"suffix":""},{"dropping-particle":"","family":"Wallinga","given":"J P","non-dropping-particle":"","parse-names":false,"suffix":""},{"dropping-particle":"","family":"Brickley","given":"P J","non-dropping-particle":"","parse-names":false,"suffix":""},{"dropping-particle":"","family":"Hetland","given":"R D","non-dropping-particle":"","parse-names":false,"suffix":""}],"container-title":"Journal of Geophysical Research: Oceans","id":"ITEM-3","issue":"C13","issued":{"date-parts":[["1998"]]},"note":"Cited By :74\n\nExport Date: 10 September 2020","page":"30623-30639","title":"Observations of the Eastern Maine Coastal Current and its offshore extensions in 1994","type":"article-journal","volume":"103"},"uris":["http://www.mendeley.com/documents/?uuid=79250b15-fd5c-4c3a-b4a1-654272113b26"]}],"mendeley":{"formattedCitation":"[24,29,30]","plainTextFormattedCitation":"[24,29,30]","previouslyFormattedCitation":"[24,29,30]"},"properties":{"noteIndex":0},"schema":"https://github.com/citation-style-language/schema/raw/master/csl-citation.json"}</w:instrText>
      </w:r>
      <w:r w:rsidR="00E93F24">
        <w:fldChar w:fldCharType="separate"/>
      </w:r>
      <w:r w:rsidR="00E93F24" w:rsidRPr="00E93F24">
        <w:rPr>
          <w:noProof/>
        </w:rPr>
        <w:t>[24,29,30]</w:t>
      </w:r>
      <w:ins w:id="223" w:author="ara952 reza" w:date="2020-09-10T15:09:00Z">
        <w:r w:rsidR="00E93F24">
          <w:fldChar w:fldCharType="end"/>
        </w:r>
      </w:ins>
      <w:ins w:id="224" w:author="Ian Church" w:date="2020-11-12T22:22:00Z">
        <w:r w:rsidR="00534666">
          <w:t>.</w:t>
        </w:r>
      </w:ins>
      <w:del w:id="225" w:author="ara952 reza" w:date="2020-09-10T15:10:00Z">
        <w:r w:rsidDel="00E93F24">
          <w:delText>(Apollonio 1979; Brooks, 1994;</w:delText>
        </w:r>
        <w:r w:rsidRPr="009D20E4" w:rsidDel="00E93F24">
          <w:delText xml:space="preserve"> </w:delText>
        </w:r>
        <w:r w:rsidRPr="00C048EC" w:rsidDel="00E93F24">
          <w:delText>Pettigrew et al., 1998</w:delText>
        </w:r>
        <w:r w:rsidDel="00E93F24">
          <w:delText>).</w:delText>
        </w:r>
      </w:del>
      <w:r w:rsidRPr="009D20E4">
        <w:t xml:space="preserve"> </w:t>
      </w:r>
      <w:ins w:id="226" w:author="Ian Church" w:date="2020-11-12T22:22:00Z">
        <w:r w:rsidR="00534666">
          <w:t xml:space="preserve">It is clear, therefore, that </w:t>
        </w:r>
      </w:ins>
      <w:del w:id="227" w:author="Ian Church" w:date="2020-11-12T22:21:00Z">
        <w:r w:rsidDel="00534666">
          <w:delText>All these unique features potentially can</w:delText>
        </w:r>
      </w:del>
      <w:ins w:id="228" w:author="Ian Church" w:date="2020-11-12T22:22:00Z">
        <w:r w:rsidR="00534666">
          <w:t>t</w:t>
        </w:r>
      </w:ins>
      <w:ins w:id="229" w:author="Ian Church" w:date="2020-11-12T22:21:00Z">
        <w:r w:rsidR="00534666">
          <w:t xml:space="preserve">he fresh water output of the Saint John river </w:t>
        </w:r>
      </w:ins>
      <w:del w:id="230" w:author="Ian Church" w:date="2020-11-12T22:22:00Z">
        <w:r w:rsidDel="00534666">
          <w:delText xml:space="preserve"> </w:delText>
        </w:r>
      </w:del>
      <w:r>
        <w:t xml:space="preserve">impact the </w:t>
      </w:r>
      <w:del w:id="231" w:author="Ian Church" w:date="2020-11-12T22:22:00Z">
        <w:r w:rsidDel="004909E1">
          <w:delText>barotropic and baroclinic conditions</w:delText>
        </w:r>
      </w:del>
      <w:ins w:id="232" w:author="Ian Church" w:date="2020-11-12T22:22:00Z">
        <w:r w:rsidR="004909E1">
          <w:t>oceanographic circulation</w:t>
        </w:r>
      </w:ins>
      <w:r>
        <w:t xml:space="preserve"> of the Bay of Fundy.</w:t>
      </w:r>
    </w:p>
    <w:p w14:paraId="74120FF2" w14:textId="33A50FC9" w:rsidR="00623CBD" w:rsidRDefault="00623CBD"/>
    <w:p w14:paraId="5E5B5A8C" w14:textId="71ADA677" w:rsidR="00623CBD" w:rsidRDefault="00623CBD"/>
    <w:p w14:paraId="2DD81BDE" w14:textId="56B1D835" w:rsidR="00623CBD" w:rsidRDefault="00623CBD"/>
    <w:p w14:paraId="1C42C613" w14:textId="77777777" w:rsidR="002A3D92" w:rsidRDefault="002A3D92">
      <w:pPr>
        <w:rPr>
          <w:noProof/>
        </w:rPr>
      </w:pPr>
    </w:p>
    <w:p w14:paraId="5616ADBF" w14:textId="4C5ABF03" w:rsidR="00623CBD" w:rsidRDefault="00E93F24">
      <w:ins w:id="233" w:author="ara952 reza" w:date="2020-09-09T14:34:00Z">
        <w:r>
          <w:rPr>
            <w:noProof/>
          </w:rPr>
          <w:lastRenderedPageBreak/>
          <mc:AlternateContent>
            <mc:Choice Requires="wps">
              <w:drawing>
                <wp:anchor distT="0" distB="0" distL="114300" distR="114300" simplePos="0" relativeHeight="251808768" behindDoc="0" locked="0" layoutInCell="1" allowOverlap="1" wp14:anchorId="4415EDE7" wp14:editId="464A215C">
                  <wp:simplePos x="0" y="0"/>
                  <wp:positionH relativeFrom="margin">
                    <wp:posOffset>257175</wp:posOffset>
                  </wp:positionH>
                  <wp:positionV relativeFrom="paragraph">
                    <wp:posOffset>3462020</wp:posOffset>
                  </wp:positionV>
                  <wp:extent cx="5495925" cy="635"/>
                  <wp:effectExtent l="0" t="0" r="9525" b="0"/>
                  <wp:wrapTopAndBottom/>
                  <wp:docPr id="96" name="Text Box 96"/>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33732234" w14:textId="7D43BD3C" w:rsidR="005773C8" w:rsidRPr="00FE61E1" w:rsidRDefault="005773C8">
                              <w:pPr>
                                <w:pStyle w:val="Caption"/>
                                <w:rPr>
                                  <w:noProof/>
                                </w:rPr>
                                <w:pPrChange w:id="234" w:author="ara952 reza" w:date="2020-09-09T14:34:00Z">
                                  <w:pPr/>
                                </w:pPrChange>
                              </w:pPr>
                              <w:ins w:id="235" w:author="ara952 reza" w:date="2020-09-09T14:34:00Z">
                                <w:r>
                                  <w:t xml:space="preserve">Figure </w:t>
                                </w:r>
                                <w:r>
                                  <w:fldChar w:fldCharType="begin"/>
                                </w:r>
                                <w:r>
                                  <w:instrText xml:space="preserve"> SEQ Figure \* ARABIC </w:instrText>
                                </w:r>
                              </w:ins>
                              <w:r>
                                <w:fldChar w:fldCharType="separate"/>
                              </w:r>
                              <w:ins w:id="236" w:author="ara952 reza" w:date="2020-09-09T14:36:00Z">
                                <w:r>
                                  <w:rPr>
                                    <w:noProof/>
                                  </w:rPr>
                                  <w:t>1</w:t>
                                </w:r>
                              </w:ins>
                              <w:ins w:id="237" w:author="ara952 reza" w:date="2020-09-09T14:34:00Z">
                                <w:r>
                                  <w:fldChar w:fldCharType="end"/>
                                </w:r>
                                <w:r>
                                  <w:rPr>
                                    <w:lang w:val="en-US"/>
                                  </w:rPr>
                                  <w:t>.</w:t>
                                </w:r>
                                <w:r w:rsidRPr="00A4260B">
                                  <w:rPr>
                                    <w:lang w:val="en-US"/>
                                  </w:rPr>
                                  <w:t xml:space="preserve">(a)Bay of Fundy and the location of Oak point station (in red star) and Saint John River tide gauge (in black circle), and red circles are the location for tidal analysis; ( b)The Saint John watershed(from </w:t>
                                </w:r>
                                <w:proofErr w:type="spellStart"/>
                                <w:r w:rsidRPr="00A4260B">
                                  <w:rPr>
                                    <w:lang w:val="en-US"/>
                                  </w:rPr>
                                  <w:t>Cunjak</w:t>
                                </w:r>
                                <w:proofErr w:type="spellEnd"/>
                                <w:r w:rsidRPr="00A4260B">
                                  <w:rPr>
                                    <w:lang w:val="en-US"/>
                                  </w:rPr>
                                  <w:t xml:space="preserve"> and Newbury 2005)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15EDE7" id="_x0000_t202" coordsize="21600,21600" o:spt="202" path="m,l,21600r21600,l21600,xe">
                  <v:stroke joinstyle="miter"/>
                  <v:path gradientshapeok="t" o:connecttype="rect"/>
                </v:shapetype>
                <v:shape id="Text Box 96" o:spid="_x0000_s1026" type="#_x0000_t202" style="position:absolute;margin-left:20.25pt;margin-top:272.6pt;width:432.75pt;height:.0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" stroked="f">
                  <v:textbox style="mso-fit-shape-to-text:t" inset="0,0,0,0">
                    <w:txbxContent>
                      <w:p w14:paraId="33732234" w14:textId="7D43BD3C" w:rsidR="005773C8" w:rsidRPr="00FE61E1" w:rsidRDefault="005773C8">
                        <w:pPr>
                          <w:pStyle w:val="Caption"/>
                          <w:rPr>
                            <w:noProof/>
                          </w:rPr>
                          <w:pPrChange w:id="238" w:author="ara952 reza" w:date="2020-09-09T14:34:00Z">
                            <w:pPr/>
                          </w:pPrChange>
                        </w:pPr>
                        <w:ins w:id="239" w:author="ara952 reza" w:date="2020-09-09T14:34:00Z">
                          <w:r>
                            <w:t xml:space="preserve">Figure </w:t>
                          </w:r>
                          <w:r>
                            <w:fldChar w:fldCharType="begin"/>
                          </w:r>
                          <w:r>
                            <w:instrText xml:space="preserve"> SEQ Figure \* ARABIC </w:instrText>
                          </w:r>
                        </w:ins>
                        <w:r>
                          <w:fldChar w:fldCharType="separate"/>
                        </w:r>
                        <w:ins w:id="240" w:author="ara952 reza" w:date="2020-09-09T14:36:00Z">
                          <w:r>
                            <w:rPr>
                              <w:noProof/>
                            </w:rPr>
                            <w:t>1</w:t>
                          </w:r>
                        </w:ins>
                        <w:ins w:id="241" w:author="ara952 reza" w:date="2020-09-09T14:34:00Z">
                          <w:r>
                            <w:fldChar w:fldCharType="end"/>
                          </w:r>
                          <w:r>
                            <w:rPr>
                              <w:lang w:val="en-US"/>
                            </w:rPr>
                            <w:t>.</w:t>
                          </w:r>
                          <w:r w:rsidRPr="00A4260B">
                            <w:rPr>
                              <w:lang w:val="en-US"/>
                            </w:rPr>
                            <w:t xml:space="preserve">(a)Bay of Fundy and the location of Oak point station (in red star) and Saint John River tide gauge (in black circle), and red circles are the location for tidal analysis; ( b)The Saint John watershed(from </w:t>
                          </w:r>
                          <w:proofErr w:type="spellStart"/>
                          <w:r w:rsidRPr="00A4260B">
                            <w:rPr>
                              <w:lang w:val="en-US"/>
                            </w:rPr>
                            <w:t>Cunjak</w:t>
                          </w:r>
                          <w:proofErr w:type="spellEnd"/>
                          <w:r w:rsidRPr="00A4260B">
                            <w:rPr>
                              <w:lang w:val="en-US"/>
                            </w:rPr>
                            <w:t xml:space="preserve"> and Newbury 2005)</w:t>
                          </w:r>
                        </w:ins>
                      </w:p>
                    </w:txbxContent>
                  </v:textbox>
                  <w10:wrap type="topAndBottom" anchorx="margin"/>
                </v:shape>
              </w:pict>
            </mc:Fallback>
          </mc:AlternateContent>
        </w:r>
      </w:ins>
      <w:ins w:id="242" w:author="ara952 reza" w:date="2020-09-09T14:36:00Z">
        <w:r w:rsidR="00DF733C">
          <w:rPr>
            <w:noProof/>
          </w:rPr>
          <mc:AlternateContent>
            <mc:Choice Requires="wps">
              <w:drawing>
                <wp:anchor distT="0" distB="0" distL="114300" distR="114300" simplePos="0" relativeHeight="251824128" behindDoc="0" locked="0" layoutInCell="1" allowOverlap="1" wp14:anchorId="44F3FAFD" wp14:editId="24EE9087">
                  <wp:simplePos x="0" y="0"/>
                  <wp:positionH relativeFrom="column">
                    <wp:posOffset>880110</wp:posOffset>
                  </wp:positionH>
                  <wp:positionV relativeFrom="paragraph">
                    <wp:posOffset>6719570</wp:posOffset>
                  </wp:positionV>
                  <wp:extent cx="474726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08B3477C" w14:textId="79E87384" w:rsidR="005773C8" w:rsidRPr="00422A0A" w:rsidRDefault="005773C8">
                              <w:pPr>
                                <w:pStyle w:val="Caption"/>
                                <w:rPr>
                                  <w:noProof/>
                                </w:rPr>
                                <w:pPrChange w:id="243" w:author="ara952 reza" w:date="2020-09-09T14:36:00Z">
                                  <w:pPr/>
                                </w:pPrChange>
                              </w:pPr>
                              <w:ins w:id="244" w:author="ara952 reza" w:date="2020-09-09T14:36:00Z">
                                <w:r>
                                  <w:t xml:space="preserve">Figure </w:t>
                                </w:r>
                                <w:r>
                                  <w:fldChar w:fldCharType="begin"/>
                                </w:r>
                                <w:r>
                                  <w:instrText xml:space="preserve"> SEQ Figure \* ARABIC </w:instrText>
                                </w:r>
                              </w:ins>
                              <w:r>
                                <w:fldChar w:fldCharType="separate"/>
                              </w:r>
                              <w:ins w:id="245" w:author="ara952 reza" w:date="2020-09-09T14:36:00Z">
                                <w:r>
                                  <w:rPr>
                                    <w:noProof/>
                                  </w:rPr>
                                  <w:t>2</w:t>
                                </w:r>
                                <w:r>
                                  <w:fldChar w:fldCharType="end"/>
                                </w:r>
                                <w:r>
                                  <w:rPr>
                                    <w:lang w:val="en-US"/>
                                  </w:rPr>
                                  <w:t>.Location of CTD casts from field work and World Ocean Database for the model simulation period</w:t>
                                </w:r>
                                <w:r>
                                  <w:rPr>
                                    <w:noProof/>
                                    <w:lang w:val="en-US"/>
                                  </w:rPr>
                                  <w:t xml:space="preserve"> .The green spots are used as an example for the comparison with the model output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3FAFD" id="Text Box 97" o:spid="_x0000_s1027" type="#_x0000_t202" style="position:absolute;margin-left:69.3pt;margin-top:529.1pt;width:373.8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61LwIAAGYEAAAOAAAAZHJzL2Uyb0RvYy54bWysVMFu2zAMvQ/YPwi6L06yLt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" stroked="f">
                  <v:textbox style="mso-fit-shape-to-text:t" inset="0,0,0,0">
                    <w:txbxContent>
                      <w:p w14:paraId="08B3477C" w14:textId="79E87384" w:rsidR="005773C8" w:rsidRPr="00422A0A" w:rsidRDefault="005773C8">
                        <w:pPr>
                          <w:pStyle w:val="Caption"/>
                          <w:rPr>
                            <w:noProof/>
                          </w:rPr>
                          <w:pPrChange w:id="246" w:author="ara952 reza" w:date="2020-09-09T14:36:00Z">
                            <w:pPr/>
                          </w:pPrChange>
                        </w:pPr>
                        <w:ins w:id="247" w:author="ara952 reza" w:date="2020-09-09T14:36:00Z">
                          <w:r>
                            <w:t xml:space="preserve">Figure </w:t>
                          </w:r>
                          <w:r>
                            <w:fldChar w:fldCharType="begin"/>
                          </w:r>
                          <w:r>
                            <w:instrText xml:space="preserve"> SEQ Figure \* ARABIC </w:instrText>
                          </w:r>
                        </w:ins>
                        <w:r>
                          <w:fldChar w:fldCharType="separate"/>
                        </w:r>
                        <w:ins w:id="248" w:author="ara952 reza" w:date="2020-09-09T14:36:00Z">
                          <w:r>
                            <w:rPr>
                              <w:noProof/>
                            </w:rPr>
                            <w:t>2</w:t>
                          </w:r>
                          <w:r>
                            <w:fldChar w:fldCharType="end"/>
                          </w:r>
                          <w:r>
                            <w:rPr>
                              <w:lang w:val="en-US"/>
                            </w:rPr>
                            <w:t>.Location of CTD casts from field work and World Ocean Database for the model simulation period</w:t>
                          </w:r>
                          <w:r>
                            <w:rPr>
                              <w:noProof/>
                              <w:lang w:val="en-US"/>
                            </w:rPr>
                            <w:t xml:space="preserve"> .The green spots are used as an example for the comparison with the model output</w:t>
                          </w:r>
                        </w:ins>
                      </w:p>
                    </w:txbxContent>
                  </v:textbox>
                  <w10:wrap type="topAndBottom"/>
                </v:shape>
              </w:pict>
            </mc:Fallback>
          </mc:AlternateContent>
        </w:r>
      </w:ins>
      <w:r w:rsidR="00DF733C">
        <w:rPr>
          <w:noProof/>
        </w:rPr>
        <mc:AlternateContent>
          <mc:Choice Requires="wpg">
            <w:drawing>
              <wp:anchor distT="0" distB="0" distL="114300" distR="114300" simplePos="0" relativeHeight="251823104" behindDoc="0" locked="0" layoutInCell="1" allowOverlap="1" wp14:anchorId="485EE105" wp14:editId="6F2B572B">
                <wp:simplePos x="0" y="0"/>
                <wp:positionH relativeFrom="column">
                  <wp:posOffset>855133</wp:posOffset>
                </wp:positionH>
                <wp:positionV relativeFrom="paragraph">
                  <wp:posOffset>3831167</wp:posOffset>
                </wp:positionV>
                <wp:extent cx="4526280" cy="3031490"/>
                <wp:effectExtent l="0" t="0" r="7620" b="0"/>
                <wp:wrapTopAndBottom/>
                <wp:docPr id="117" name="Group 117"/>
                <wp:cNvGraphicFramePr/>
                <a:graphic xmlns:a="http://schemas.openxmlformats.org/drawingml/2006/main">
                  <a:graphicData uri="http://schemas.microsoft.com/office/word/2010/wordprocessingGroup">
                    <wpg:wgp>
                      <wpg:cNvGrpSpPr/>
                      <wpg:grpSpPr>
                        <a:xfrm>
                          <a:off x="0" y="0"/>
                          <a:ext cx="4526280" cy="3031490"/>
                          <a:chOff x="0" y="0"/>
                          <a:chExt cx="4526280" cy="3031490"/>
                        </a:xfrm>
                      </wpg:grpSpPr>
                      <pic:pic xmlns:pic="http://schemas.openxmlformats.org/drawingml/2006/picture">
                        <pic:nvPicPr>
                          <pic:cNvPr id="91" name="Picture 91"/>
                          <pic:cNvPicPr>
                            <a:picLocks noChangeAspect="1"/>
                          </pic:cNvPicPr>
                        </pic:nvPicPr>
                        <pic:blipFill rotWithShape="1">
                          <a:blip r:embed="rId15" cstate="print">
                            <a:extLst>
                              <a:ext uri="{28A0092B-C50C-407E-A947-70E740481C1C}">
                                <a14:useLocalDpi xmlns:a14="http://schemas.microsoft.com/office/drawing/2010/main" val="0"/>
                              </a:ext>
                            </a:extLst>
                          </a:blip>
                          <a:srcRect t="14044" r="835"/>
                          <a:stretch/>
                        </pic:blipFill>
                        <pic:spPr bwMode="auto">
                          <a:xfrm>
                            <a:off x="0" y="0"/>
                            <a:ext cx="4526280" cy="3031490"/>
                          </a:xfrm>
                          <a:prstGeom prst="rect">
                            <a:avLst/>
                          </a:prstGeom>
                          <a:noFill/>
                          <a:ln>
                            <a:noFill/>
                          </a:ln>
                          <a:extLst>
                            <a:ext uri="{53640926-AAD7-44D8-BBD7-CCE9431645EC}">
                              <a14:shadowObscured xmlns:a14="http://schemas.microsoft.com/office/drawing/2010/main"/>
                            </a:ext>
                          </a:extLst>
                        </pic:spPr>
                      </pic:pic>
                      <wpg:grpSp>
                        <wpg:cNvPr id="104" name="Group 104"/>
                        <wpg:cNvGrpSpPr/>
                        <wpg:grpSpPr>
                          <a:xfrm>
                            <a:off x="3365500" y="1291166"/>
                            <a:ext cx="473465" cy="251995"/>
                            <a:chOff x="0" y="0"/>
                            <a:chExt cx="473465" cy="251995"/>
                          </a:xfrm>
                        </wpg:grpSpPr>
                        <wps:wsp>
                          <wps:cNvPr id="4" name="Text Box 4"/>
                          <wps:cNvSpPr txBox="1"/>
                          <wps:spPr>
                            <a:xfrm>
                              <a:off x="80434" y="63500"/>
                              <a:ext cx="393031" cy="188495"/>
                            </a:xfrm>
                            <a:prstGeom prst="rect">
                              <a:avLst/>
                            </a:prstGeom>
                            <a:noFill/>
                            <a:ln w="6350">
                              <a:noFill/>
                            </a:ln>
                          </wps:spPr>
                          <wps:txbx>
                            <w:txbxContent>
                              <w:p w14:paraId="7AD4E111" w14:textId="1EE2050F" w:rsidR="005773C8" w:rsidRPr="00DF733C" w:rsidRDefault="005773C8" w:rsidP="00DF733C">
                                <w:pPr>
                                  <w:rPr>
                                    <w:color w:val="00B050"/>
                                    <w:sz w:val="12"/>
                                    <w:szCs w:val="12"/>
                                    <w:lang w:val="en-US"/>
                                    <w:rPrChange w:id="249" w:author="ara952 reza" w:date="2020-09-09T21:11:00Z">
                                      <w:rPr/>
                                    </w:rPrChange>
                                  </w:rPr>
                                </w:pPr>
                                <w:ins w:id="250" w:author="ara952 reza" w:date="2020-09-09T21:08:00Z">
                                  <w:r w:rsidRPr="00DF733C">
                                    <w:rPr>
                                      <w:color w:val="00B050"/>
                                      <w:sz w:val="12"/>
                                      <w:szCs w:val="12"/>
                                      <w:lang w:val="en-US"/>
                                      <w:rPrChange w:id="251" w:author="ara952 reza" w:date="2020-09-09T21:11:00Z">
                                        <w:rPr>
                                          <w:lang w:val="en-US"/>
                                        </w:rPr>
                                      </w:rPrChange>
                                    </w:rPr>
                                    <w:t xml:space="preserve">Cast </w:t>
                                  </w:r>
                                </w:ins>
                                <w:ins w:id="252" w:author="ara952 reza" w:date="2020-09-09T21:10:00Z">
                                  <w:r w:rsidRPr="00DF733C">
                                    <w:rPr>
                                      <w:color w:val="00B050"/>
                                      <w:sz w:val="12"/>
                                      <w:szCs w:val="12"/>
                                      <w:lang w:val="en-US"/>
                                      <w:rPrChange w:id="253" w:author="ara952 reza" w:date="2020-09-09T21:11:00Z">
                                        <w:rPr>
                                          <w:sz w:val="12"/>
                                          <w:szCs w:val="12"/>
                                          <w:lang w:val="en-US"/>
                                        </w:rPr>
                                      </w:rPrChange>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Straight Arrow Connector 101"/>
                          <wps:cNvCnPr/>
                          <wps:spPr>
                            <a:xfrm flipH="1" flipV="1">
                              <a:off x="0" y="0"/>
                              <a:ext cx="160421" cy="124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5" name="Group 105"/>
                        <wpg:cNvGrpSpPr/>
                        <wpg:grpSpPr>
                          <a:xfrm>
                            <a:off x="2874434" y="1418166"/>
                            <a:ext cx="456531" cy="340895"/>
                            <a:chOff x="0" y="0"/>
                            <a:chExt cx="456531" cy="340895"/>
                          </a:xfrm>
                        </wpg:grpSpPr>
                        <wps:wsp>
                          <wps:cNvPr id="3" name="Text Box 3"/>
                          <wps:cNvSpPr txBox="1"/>
                          <wps:spPr>
                            <a:xfrm>
                              <a:off x="63500" y="152400"/>
                              <a:ext cx="393031" cy="188495"/>
                            </a:xfrm>
                            <a:prstGeom prst="rect">
                              <a:avLst/>
                            </a:prstGeom>
                            <a:noFill/>
                            <a:ln w="6350">
                              <a:noFill/>
                            </a:ln>
                          </wps:spPr>
                          <wps:txbx>
                            <w:txbxContent>
                              <w:p w14:paraId="7B3C675F" w14:textId="17EF5215" w:rsidR="005773C8" w:rsidRPr="00DF733C" w:rsidRDefault="005773C8">
                                <w:pPr>
                                  <w:rPr>
                                    <w:color w:val="00B050"/>
                                    <w:sz w:val="12"/>
                                    <w:szCs w:val="12"/>
                                    <w:lang w:val="en-US"/>
                                    <w:rPrChange w:id="254" w:author="ara952 reza" w:date="2020-09-09T21:11:00Z">
                                      <w:rPr/>
                                    </w:rPrChange>
                                  </w:rPr>
                                </w:pPr>
                                <w:ins w:id="255" w:author="ara952 reza" w:date="2020-09-09T21:08:00Z">
                                  <w:r w:rsidRPr="00DF733C">
                                    <w:rPr>
                                      <w:color w:val="00B050"/>
                                      <w:sz w:val="12"/>
                                      <w:szCs w:val="12"/>
                                      <w:lang w:val="en-US"/>
                                      <w:rPrChange w:id="256" w:author="ara952 reza" w:date="2020-09-09T21:11:00Z">
                                        <w:rPr>
                                          <w:lang w:val="en-US"/>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flipH="1" flipV="1">
                              <a:off x="0" y="0"/>
                              <a:ext cx="168443" cy="164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6" name="Group 116"/>
                        <wpg:cNvGrpSpPr/>
                        <wpg:grpSpPr>
                          <a:xfrm>
                            <a:off x="1422400" y="2023533"/>
                            <a:ext cx="393031" cy="332428"/>
                            <a:chOff x="0" y="0"/>
                            <a:chExt cx="393031" cy="332428"/>
                          </a:xfrm>
                        </wpg:grpSpPr>
                        <wps:wsp>
                          <wps:cNvPr id="5" name="Text Box 5"/>
                          <wps:cNvSpPr txBox="1"/>
                          <wps:spPr>
                            <a:xfrm>
                              <a:off x="0" y="143933"/>
                              <a:ext cx="393031" cy="188495"/>
                            </a:xfrm>
                            <a:prstGeom prst="rect">
                              <a:avLst/>
                            </a:prstGeom>
                            <a:noFill/>
                            <a:ln w="6350">
                              <a:noFill/>
                            </a:ln>
                          </wps:spPr>
                          <wps:txbx>
                            <w:txbxContent>
                              <w:p w14:paraId="4DF9C2AE" w14:textId="62F0A2B7" w:rsidR="005773C8" w:rsidRPr="00DF733C" w:rsidRDefault="005773C8" w:rsidP="00DF733C">
                                <w:pPr>
                                  <w:rPr>
                                    <w:color w:val="00B050"/>
                                    <w:sz w:val="12"/>
                                    <w:szCs w:val="12"/>
                                    <w:lang w:val="en-US"/>
                                    <w:rPrChange w:id="257" w:author="ara952 reza" w:date="2020-09-09T21:11:00Z">
                                      <w:rPr/>
                                    </w:rPrChange>
                                  </w:rPr>
                                </w:pPr>
                                <w:ins w:id="258" w:author="ara952 reza" w:date="2020-09-09T21:08:00Z">
                                  <w:r w:rsidRPr="00DF733C">
                                    <w:rPr>
                                      <w:color w:val="00B050"/>
                                      <w:sz w:val="12"/>
                                      <w:szCs w:val="12"/>
                                      <w:lang w:val="en-US"/>
                                      <w:rPrChange w:id="259" w:author="ara952 reza" w:date="2020-09-09T21:11:00Z">
                                        <w:rPr>
                                          <w:lang w:val="en-US"/>
                                        </w:rPr>
                                      </w:rPrChange>
                                    </w:rPr>
                                    <w:t xml:space="preserve">Cast </w:t>
                                  </w:r>
                                </w:ins>
                                <w:ins w:id="260" w:author="ara952 reza" w:date="2020-09-09T21:10:00Z">
                                  <w:r w:rsidRPr="00DF733C">
                                    <w:rPr>
                                      <w:color w:val="00B050"/>
                                      <w:sz w:val="12"/>
                                      <w:szCs w:val="12"/>
                                      <w:lang w:val="en-US"/>
                                      <w:rPrChange w:id="261" w:author="ara952 reza" w:date="2020-09-09T21:11:00Z">
                                        <w:rPr>
                                          <w:sz w:val="12"/>
                                          <w:szCs w:val="12"/>
                                          <w:lang w:val="en-US"/>
                                        </w:rPr>
                                      </w:rPrChange>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Straight Arrow Connector 103"/>
                          <wps:cNvCnPr/>
                          <wps:spPr>
                            <a:xfrm flipV="1">
                              <a:off x="211667" y="0"/>
                              <a:ext cx="36095" cy="188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5EE105" id="Group 117" o:spid="_x0000_s1028" style="position:absolute;margin-left:67.35pt;margin-top:301.65pt;width:356.4pt;height:238.7pt;z-index:251823104" coordsize="45262,3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9" type="#_x0000_t75" style="position:absolute;width:45262;height:3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">
                  <v:imagedata r:id="rId16" o:title="" croptop="9204f" cropright="547f"/>
                </v:shape>
                <v:group id="Group 104" o:spid="_x0000_s1030" style="position:absolute;left:33655;top:12911;width:4734;height:2520" coordsize="473465,25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 Box 4" o:spid="_x0000_s1031" type="#_x0000_t202" style="position:absolute;left:80434;top:63500;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7AD4E111" w14:textId="1EE2050F" w:rsidR="005773C8" w:rsidRPr="00DF733C" w:rsidRDefault="005773C8" w:rsidP="00DF733C">
                          <w:pPr>
                            <w:rPr>
                              <w:color w:val="00B050"/>
                              <w:sz w:val="12"/>
                              <w:szCs w:val="12"/>
                              <w:lang w:val="en-US"/>
                              <w:rPrChange w:id="262" w:author="ara952 reza" w:date="2020-09-09T21:11:00Z">
                                <w:rPr/>
                              </w:rPrChange>
                            </w:rPr>
                          </w:pPr>
                          <w:ins w:id="263" w:author="ara952 reza" w:date="2020-09-09T21:08:00Z">
                            <w:r w:rsidRPr="00DF733C">
                              <w:rPr>
                                <w:color w:val="00B050"/>
                                <w:sz w:val="12"/>
                                <w:szCs w:val="12"/>
                                <w:lang w:val="en-US"/>
                                <w:rPrChange w:id="264" w:author="ara952 reza" w:date="2020-09-09T21:11:00Z">
                                  <w:rPr>
                                    <w:lang w:val="en-US"/>
                                  </w:rPr>
                                </w:rPrChange>
                              </w:rPr>
                              <w:t xml:space="preserve">Cast </w:t>
                            </w:r>
                          </w:ins>
                          <w:ins w:id="265" w:author="ara952 reza" w:date="2020-09-09T21:10:00Z">
                            <w:r w:rsidRPr="00DF733C">
                              <w:rPr>
                                <w:color w:val="00B050"/>
                                <w:sz w:val="12"/>
                                <w:szCs w:val="12"/>
                                <w:lang w:val="en-US"/>
                                <w:rPrChange w:id="266" w:author="ara952 reza" w:date="2020-09-09T21:11:00Z">
                                  <w:rPr>
                                    <w:sz w:val="12"/>
                                    <w:szCs w:val="12"/>
                                    <w:lang w:val="en-US"/>
                                  </w:rPr>
                                </w:rPrChange>
                              </w:rPr>
                              <w:t>2</w:t>
                            </w:r>
                          </w:ins>
                        </w:p>
                      </w:txbxContent>
                    </v:textbox>
                  </v:shape>
                  <v:shapetype id="_x0000_t32" coordsize="21600,21600" o:spt="32" o:oned="t" path="m,l21600,21600e" filled="f">
                    <v:path arrowok="t" fillok="f" o:connecttype="none"/>
                    <o:lock v:ext="edit" shapetype="t"/>
                  </v:shapetype>
                  <v:shape id="Straight Arrow Connector 101" o:spid="_x0000_s1032" type="#_x0000_t32" style="position:absolute;width:160421;height:1243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" strokecolor="#4472c4 [3204]" strokeweight=".5pt">
                    <v:stroke endarrow="block" joinstyle="miter"/>
                  </v:shape>
                </v:group>
                <v:group id="Group 105" o:spid="_x0000_s1033" style="position:absolute;left:28744;top:14181;width:4565;height:3409" coordsize="456531,34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3" o:spid="_x0000_s1034" type="#_x0000_t202" style="position:absolute;left:63500;top:152400;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7B3C675F" w14:textId="17EF5215" w:rsidR="005773C8" w:rsidRPr="00DF733C" w:rsidRDefault="005773C8">
                          <w:pPr>
                            <w:rPr>
                              <w:color w:val="00B050"/>
                              <w:sz w:val="12"/>
                              <w:szCs w:val="12"/>
                              <w:lang w:val="en-US"/>
                              <w:rPrChange w:id="267" w:author="ara952 reza" w:date="2020-09-09T21:11:00Z">
                                <w:rPr/>
                              </w:rPrChange>
                            </w:rPr>
                          </w:pPr>
                          <w:ins w:id="268" w:author="ara952 reza" w:date="2020-09-09T21:08:00Z">
                            <w:r w:rsidRPr="00DF733C">
                              <w:rPr>
                                <w:color w:val="00B050"/>
                                <w:sz w:val="12"/>
                                <w:szCs w:val="12"/>
                                <w:lang w:val="en-US"/>
                                <w:rPrChange w:id="269" w:author="ara952 reza" w:date="2020-09-09T21:11:00Z">
                                  <w:rPr>
                                    <w:lang w:val="en-US"/>
                                  </w:rPr>
                                </w:rPrChange>
                              </w:rPr>
                              <w:t>Cast 1</w:t>
                            </w:r>
                          </w:ins>
                        </w:p>
                      </w:txbxContent>
                    </v:textbox>
                  </v:shape>
                  <v:shape id="Straight Arrow Connector 102" o:spid="_x0000_s1035" type="#_x0000_t32" style="position:absolute;width:168443;height:16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" strokecolor="#4472c4 [3204]" strokeweight=".5pt">
                    <v:stroke endarrow="block" joinstyle="miter"/>
                  </v:shape>
                </v:group>
                <v:group id="Group 116" o:spid="_x0000_s1036" style="position:absolute;left:14224;top:20235;width:3930;height:3324" coordsize="393031,3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5" o:spid="_x0000_s1037" type="#_x0000_t202" style="position:absolute;top:143933;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4DF9C2AE" w14:textId="62F0A2B7" w:rsidR="005773C8" w:rsidRPr="00DF733C" w:rsidRDefault="005773C8" w:rsidP="00DF733C">
                          <w:pPr>
                            <w:rPr>
                              <w:color w:val="00B050"/>
                              <w:sz w:val="12"/>
                              <w:szCs w:val="12"/>
                              <w:lang w:val="en-US"/>
                              <w:rPrChange w:id="270" w:author="ara952 reza" w:date="2020-09-09T21:11:00Z">
                                <w:rPr/>
                              </w:rPrChange>
                            </w:rPr>
                          </w:pPr>
                          <w:ins w:id="271" w:author="ara952 reza" w:date="2020-09-09T21:08:00Z">
                            <w:r w:rsidRPr="00DF733C">
                              <w:rPr>
                                <w:color w:val="00B050"/>
                                <w:sz w:val="12"/>
                                <w:szCs w:val="12"/>
                                <w:lang w:val="en-US"/>
                                <w:rPrChange w:id="272" w:author="ara952 reza" w:date="2020-09-09T21:11:00Z">
                                  <w:rPr>
                                    <w:lang w:val="en-US"/>
                                  </w:rPr>
                                </w:rPrChange>
                              </w:rPr>
                              <w:t xml:space="preserve">Cast </w:t>
                            </w:r>
                          </w:ins>
                          <w:ins w:id="273" w:author="ara952 reza" w:date="2020-09-09T21:10:00Z">
                            <w:r w:rsidRPr="00DF733C">
                              <w:rPr>
                                <w:color w:val="00B050"/>
                                <w:sz w:val="12"/>
                                <w:szCs w:val="12"/>
                                <w:lang w:val="en-US"/>
                                <w:rPrChange w:id="274" w:author="ara952 reza" w:date="2020-09-09T21:11:00Z">
                                  <w:rPr>
                                    <w:sz w:val="12"/>
                                    <w:szCs w:val="12"/>
                                    <w:lang w:val="en-US"/>
                                  </w:rPr>
                                </w:rPrChange>
                              </w:rPr>
                              <w:t>3</w:t>
                            </w:r>
                          </w:ins>
                        </w:p>
                      </w:txbxContent>
                    </v:textbox>
                  </v:shape>
                  <v:shape id="Straight Arrow Connector 103" o:spid="_x0000_s1038" type="#_x0000_t32" style="position:absolute;left:211667;width:36095;height:188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" strokecolor="#4472c4 [3204]" strokeweight=".5pt">
                    <v:stroke endarrow="block" joinstyle="miter"/>
                  </v:shape>
                </v:group>
                <w10:wrap type="topAndBottom"/>
              </v:group>
            </w:pict>
          </mc:Fallback>
        </mc:AlternateContent>
      </w:r>
      <w:r w:rsidR="002A3D92">
        <w:rPr>
          <w:noProof/>
        </w:rPr>
        <mc:AlternateContent>
          <mc:Choice Requires="wpg">
            <w:drawing>
              <wp:anchor distT="0" distB="0" distL="114300" distR="114300" simplePos="0" relativeHeight="251631616" behindDoc="0" locked="0" layoutInCell="1" allowOverlap="1" wp14:anchorId="62CCEF73" wp14:editId="6CBBFB70">
                <wp:simplePos x="0" y="0"/>
                <wp:positionH relativeFrom="column">
                  <wp:posOffset>0</wp:posOffset>
                </wp:positionH>
                <wp:positionV relativeFrom="paragraph">
                  <wp:posOffset>289560</wp:posOffset>
                </wp:positionV>
                <wp:extent cx="5928360" cy="3238500"/>
                <wp:effectExtent l="0" t="0" r="15240" b="0"/>
                <wp:wrapTopAndBottom/>
                <wp:docPr id="92" name="Group 92"/>
                <wp:cNvGraphicFramePr/>
                <a:graphic xmlns:a="http://schemas.openxmlformats.org/drawingml/2006/main">
                  <a:graphicData uri="http://schemas.microsoft.com/office/word/2010/wordprocessingGroup">
                    <wpg:wgp>
                      <wpg:cNvGrpSpPr/>
                      <wpg:grpSpPr>
                        <a:xfrm>
                          <a:off x="0" y="0"/>
                          <a:ext cx="5928360" cy="3238500"/>
                          <a:chOff x="0" y="0"/>
                          <a:chExt cx="5928360" cy="3238500"/>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wpg:grpSp>
                        <wpg:cNvPr id="26" name="Group 26"/>
                        <wpg:cNvGrpSpPr/>
                        <wpg:grpSpPr>
                          <a:xfrm>
                            <a:off x="3181350" y="731520"/>
                            <a:ext cx="2747010" cy="1981200"/>
                            <a:chOff x="0" y="0"/>
                            <a:chExt cx="2482850" cy="1681480"/>
                          </a:xfrm>
                        </wpg:grpSpPr>
                        <pic:pic xmlns:pic="http://schemas.openxmlformats.org/drawingml/2006/picture">
                          <pic:nvPicPr>
                            <pic:cNvPr id="23" name="Picture 2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5773C8" w:rsidRDefault="005773C8"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2CCEF73" id="Group 92" o:spid="_x0000_s1039" style="position:absolute;margin-left:0;margin-top:22.8pt;width:466.8pt;height:255pt;z-index:251631616" coordsize="59283,323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Q&#10;AwACAAAAFAAAEJiQBAACAAAAFAAAEKySkQACAAAAAzI0AACSkgACAAAAAzI0AADqHAAHAAAIDAAA&#10;CIw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zOjE4IDE5OjU1OjQ2ADIwMjA6MDM6MTggMTk6NTU6NDYAAABB&#10;AFIAQQAAAP/hCxZ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zLTE4VDE5OjU1&#10;OjQ2LjIzN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BUkE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ewI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">
                <v:shape id="Picture 1" o:spid="_x0000_s1040" type="#_x0000_t75" style="position:absolute;width:3238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">
                  <v:imagedata r:id="rId19" o:title=""/>
                </v:shape>
                <v:group id="Group 26" o:spid="_x0000_s1041" style="position:absolute;left:31813;top:7315;width:27470;height:19812" coordsize="24828,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2"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20" o:title=""/>
                    <v:path arrowok="t"/>
                  </v:shape>
                  <v:shape id="Text Box 25" o:spid="_x0000_s1043"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5773C8" w:rsidRDefault="005773C8" w:rsidP="00623CBD">
                          <w:r>
                            <w:t>b</w:t>
                          </w:r>
                        </w:p>
                      </w:txbxContent>
                    </v:textbox>
                  </v:shape>
                </v:group>
                <w10:wrap type="topAndBottom"/>
              </v:group>
            </w:pict>
          </mc:Fallback>
        </mc:AlternateContent>
      </w:r>
    </w:p>
    <w:p w14:paraId="7FC04ACF" w14:textId="6285CBBB" w:rsidR="00623CBD" w:rsidRDefault="00623CBD"/>
    <w:p w14:paraId="3E9ADBA1" w14:textId="74163050" w:rsidR="00E05141" w:rsidRDefault="00E05141"/>
    <w:p w14:paraId="52AD26EC" w14:textId="7F441051" w:rsidR="00E05141" w:rsidRDefault="00E05141"/>
    <w:p w14:paraId="3EEB31E4" w14:textId="5FE5CDD8" w:rsidR="00E05141" w:rsidRDefault="00E05141"/>
    <w:p w14:paraId="147F358D" w14:textId="1371D1A9" w:rsidR="00E05141" w:rsidRPr="00F76C0C" w:rsidRDefault="00E05141" w:rsidP="00E05141">
      <w:pPr>
        <w:jc w:val="both"/>
      </w:pPr>
      <w:bookmarkStart w:id="275" w:name="_Hlk42372072"/>
      <w:r>
        <w:lastRenderedPageBreak/>
        <w:t>T</w:t>
      </w:r>
      <w:r w:rsidRPr="00E873F2">
        <w:t xml:space="preserve">here has been </w:t>
      </w:r>
      <w:del w:id="276" w:author="Ian Church" w:date="2020-11-24T09:41:00Z">
        <w:r w:rsidRPr="00E873F2" w:rsidDel="00071CE6">
          <w:delText xml:space="preserve">a significant </w:delText>
        </w:r>
        <w:r w:rsidDel="00071CE6">
          <w:delText>amount of</w:delText>
        </w:r>
      </w:del>
      <w:ins w:id="277" w:author="Ian Church" w:date="2020-11-24T09:41:00Z">
        <w:r w:rsidR="00071CE6">
          <w:t>previous</w:t>
        </w:r>
      </w:ins>
      <w:r>
        <w:t xml:space="preserve"> </w:t>
      </w:r>
      <w:r w:rsidRPr="00E873F2">
        <w:t>research on the barotropic condition of Bay of Fundy using different</w:t>
      </w:r>
      <w:r>
        <w:t xml:space="preserve"> model configuration such as the </w:t>
      </w:r>
      <w:r w:rsidRPr="00E873F2">
        <w:t>structure</w:t>
      </w:r>
      <w:r>
        <w:t xml:space="preserve">d models </w:t>
      </w:r>
      <w:ins w:id="278" w:author="ara952 reza" w:date="2020-09-10T19:54:00Z">
        <w:r w:rsidR="0092213A">
          <w:fldChar w:fldCharType="begin" w:fldLock="1"/>
        </w:r>
      </w:ins>
      <w:r w:rsidR="0092213A">
        <w:instrText>ADDIN CSL_CITATION {"citationItems":[{"id":"ITEM-1","itemData":{"DOI":"10.1080/15210607909379345","ISSN":"1521060X","abstract":"A numerical model is developed to examine tidal properties of the Bay of Fundy and Gulf of Maine. The model is run with a pure M2 tidal input on the open boundary, and calibrated by adjusting the friction coefficient to achieve good agreement with inshore observations. An examination of aspects of the tidal regime is made, with particular attention paid to the upper reaches of the bay. Mean energy and work values are computed. The fundamental period of the system is estimated. The effects of tidal power plants on the tidal regime are examined. © 1979 by Crane, Russak and Company, Inc.","author":[{"dropping-particle":"","family":"Greenberg","given":"David A.","non-dropping-particle":"","parse-names":false,"suffix":""}],"container-title":"Marine Geodesy","id":"ITEM-1","issue":"2","issued":{"date-parts":[["1979"]]},"page":"161-187","title":"A numerical model investigation of tidal phenomena in the bay of fundy and gulf of maine","type":"article-journal","volume":"2"},"uris":["http://www.mendeley.com/documents/?uuid=1e143fa7-a5c6-42a5-ba77-e81e85a2bec2"]},{"id":"ITEM-2","itemData":{"DOI":"10.1061/(ASCE)0733-950X(2003)129:3(114)","ISSN":"0733950X","abstract":"A three-dimensional (3D) hydrodynamic model application to the Bay of Fundy was performed using a boundary-fitted coordinate hydrodynamic model. Because the Saint John River and Harbour area were of interest for this study, a very fine grid with a resolution range of 50-100 m was used in the Saint John Harbour region, while a grid resolution of about 2-3 km was used in the Bay of Fundy. The model forcing functions consist of tidal elevations along the open boundary and fresh water flows from the Saint John River. The model-predicted surface elevation compares well with the observed surface elevation at Saint John and the root mean square error in the model-predicted surface elevation for a 60-day period is found to be 4%. The amplitudes and phases of the major tidal constituents at 24 tidal stations, obtained from a harmonic analysis of a 60-day simulation, compares well with the observed data obtained from Canadian Hydrographic Survey. The predicted harmonic amplitudes and phases of the M2 tidal constituent are, respectively, within 20 cm and 7° of the observed data. The counterclockwise gyre observed in the body of Bay of Fundy is reproduced in the model.","author":[{"dropping-particle":"","family":"Sankaranarayanan","given":"S.","non-dropping-particle":"","parse-names":false,"suffix":""},{"dropping-particle":"","family":"McCay","given":"Deborah French","non-dropping-particle":"","parse-names":false,"suffix":""}],"container-title":"Journal of Waterway, Port, Coastal and Ocean Engineering","id":"ITEM-2","issue":"3","issued":{"date-parts":[["2003"]]},"page":"114-123","title":"Three-dimensional modeling of tidal circulation in Bay of Fundy","type":"article-journal","volume":"129"},"uris":["http://www.mendeley.com/documents/?uuid=2005c8ac-d038-4160-8c1c-8587ed2c4b4e"]}],"mendeley":{"formattedCitation":"[31,32]","plainTextFormattedCitation":"[31,32]","previouslyFormattedCitation":"[31,32]"},"properties":{"noteIndex":0},"schema":"https://github.com/citation-style-language/schema/raw/master/csl-citation.json"}</w:instrText>
      </w:r>
      <w:r w:rsidR="0092213A">
        <w:fldChar w:fldCharType="separate"/>
      </w:r>
      <w:r w:rsidR="0092213A" w:rsidRPr="0092213A">
        <w:rPr>
          <w:noProof/>
        </w:rPr>
        <w:t>[31,32]</w:t>
      </w:r>
      <w:ins w:id="279" w:author="ara952 reza" w:date="2020-09-10T19:54:00Z">
        <w:r w:rsidR="0092213A">
          <w:fldChar w:fldCharType="end"/>
        </w:r>
      </w:ins>
      <w:ins w:id="280" w:author="Ian Church" w:date="2020-11-24T09:42:00Z">
        <w:r w:rsidR="00D06569">
          <w:t xml:space="preserve"> </w:t>
        </w:r>
      </w:ins>
      <w:del w:id="281" w:author="ara952 reza" w:date="2020-09-10T19:54:00Z">
        <w:r w:rsidDel="0092213A">
          <w:delText>(</w:delText>
        </w:r>
        <w:r w:rsidRPr="00E873F2" w:rsidDel="0092213A">
          <w:delText xml:space="preserve"> Greenberg, 1979</w:delText>
        </w:r>
        <w:r w:rsidDel="0092213A">
          <w:delText xml:space="preserve">, </w:delText>
        </w:r>
        <w:r w:rsidRPr="00E873F2" w:rsidDel="0092213A">
          <w:delText>Sankaranarayanan et al., 2003</w:delText>
        </w:r>
        <w:r w:rsidDel="0092213A">
          <w:delText>),</w:delText>
        </w:r>
        <w:r w:rsidRPr="00E873F2" w:rsidDel="0092213A">
          <w:delText xml:space="preserve"> </w:delText>
        </w:r>
      </w:del>
      <w:r w:rsidRPr="00E873F2">
        <w:t xml:space="preserve">and unstructured </w:t>
      </w:r>
      <w:r>
        <w:t>ones</w:t>
      </w:r>
      <w:r w:rsidRPr="00E873F2">
        <w:t>,</w:t>
      </w:r>
      <w:r>
        <w:t xml:space="preserve"> </w:t>
      </w:r>
      <w:ins w:id="282" w:author="ara952 reza" w:date="2020-09-10T19:57:00Z">
        <w:r w:rsidR="0092213A">
          <w:fldChar w:fldCharType="begin" w:fldLock="1"/>
        </w:r>
      </w:ins>
      <w:r w:rsidR="0092213A">
        <w:instrText xml:space="preserve">ADDIN CSL_CITATION {"citationItems":[{"id":"ITEM-1","itemData":{"author":[{"dropping-particle":"","family":"Dupont","given":"Frédéric","non-dropping-particle":"","parse-names":false,"suffix":""},{"dropping-particle":"","family":"Hannah","given":"Charles G","non-dropping-particle":"","parse-names":false,"suffix":""},{"dropping-particle":"","family":"Greenberg","given":"David","non-dropping-particle":"","parse-names":false,"suffix":""}],"id":"ITEM-1","issue":"December 2003","issued":{"date-parts":[["2005"]]},"page":"33-47","title":"Modelling the Sea Level of the Upper Bay of Fundy","type":"article-journal","volume":"43"},"uris":["http://www.mendeley.com/documents/?uuid=62d75ee3-cc24-463a-928c-9de0c66279d6"]},{"id":"ITEM-2","itemData":{"DOI":"10.3137/ao.430103","ISSN":"14809214","abstract":"A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92213A">
        <w:rPr>
          <w:rFonts w:ascii="Cambria Math" w:hAnsi="Cambria Math" w:cs="Cambria Math"/>
        </w:rPr>
        <w:instrText>∼</w:instrText>
      </w:r>
      <w:r w:rsidR="0092213A">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Ocean","id":"ITEM-2","issue":"1","issued":{"date-parts":[["2005"]]},"page":"33-47","title":"Modelling the sea level of the upper Bay of Fundy","type":"article-journal","volume":"43"},"uris":["http://www.mendeley.com/documents/?uuid=de9aca5b-c5b7-4262-b4ef-0c7d5de0648f"]},{"id":"ITEM-3","itemData":{"DOI":"10.1016/j.csr.2011.10.009","ISSN":"02784343","abstract":"The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Research","id":"ITEM-3","issue":"19-20","issued":{"date-parts":[["2011"]]},"page":"2041-2053","publisher":"Elsevier","title":"Tidally-induced sediment transport patterns in the upper Bay of Fundy: A numerical study","type":"article-journal","volume":"31"},"uris":["http://www.mendeley.com/documents/?uuid=fe9de298-ffd9-4f31-b371-da52479c87eb"]},{"id":"ITEM-4","itemData":{"DOI":"10.3354/aei00108","author":[{"dropping-particle":"","family":"Wu","given":"Yongsheng","non-dropping-particle":"","parse-names":false,"suffix":""},{"dropping-particle":"","family":"Chaffey","given":"Jason","non-dropping-particle":"","parse-names":false,"suffix":""},{"dropping-particle":"","family":"Law","given":"Brent","non-dropping-particle":"","parse-names":false,"suffix":""},{"dropping-particle":"","family":"Greenberg","given":"David A","non-dropping-particle":"","parse-names":false,"suffix":""},{"dropping-particle":"","family":"Drozdowski","given":"Adam","non-dropping-particle":"","parse-names":false,"suffix":""},{"dropping-particle":"","family":"Page","given":"Fred","non-dropping-particle":"","parse-names":false,"suffix":""},{"dropping-particle":"","family":"Haigh","given":"Susan","non-dropping-particle":"","parse-names":false,"suffix":""}],"id":"ITEM-4","issue":"June","issued":{"date-parts":[["2014"]]},"title":"A CCESS A three-dimensional hydrodynamic model for aquaculture : a case study in the Bay of Fundy","type":"article-journal"},"uris":["http://www.mendeley.com/documents/?uuid=fef72d32-90af-4669-8018-f1eb015d64f9"]}],"mendeley":{"formattedCitation":"[33–36]","plainTextFormattedCitation":"[33–36]","previouslyFormattedCitation":"[33–36]"},"properties":{"noteIndex":0},"schema":"https://github.com/citation-style-language/schema/raw/master/csl-citation.json"}</w:instrText>
      </w:r>
      <w:r w:rsidR="0092213A">
        <w:fldChar w:fldCharType="separate"/>
      </w:r>
      <w:r w:rsidR="0092213A" w:rsidRPr="0092213A">
        <w:rPr>
          <w:noProof/>
        </w:rPr>
        <w:t>[33–36]</w:t>
      </w:r>
      <w:ins w:id="283" w:author="ara952 reza" w:date="2020-09-10T19:57:00Z">
        <w:r w:rsidR="0092213A">
          <w:fldChar w:fldCharType="end"/>
        </w:r>
      </w:ins>
      <w:del w:id="284" w:author="ara952 reza" w:date="2020-09-10T19:57:00Z">
        <w:r w:rsidDel="0092213A">
          <w:delText>(</w:delText>
        </w:r>
        <w:r w:rsidRPr="00E873F2" w:rsidDel="0092213A">
          <w:delText>Dupont et al., 2003, 2</w:delText>
        </w:r>
        <w:r w:rsidDel="0092213A">
          <w:delText>005, Wu et al., 2011, 2014)</w:delText>
        </w:r>
      </w:del>
      <w:r>
        <w:t>. These models</w:t>
      </w:r>
      <w:r w:rsidRPr="00E873F2">
        <w:t xml:space="preserve"> usually simulate the tidal and wind-derived variation of sea level and current</w:t>
      </w:r>
      <w:r>
        <w:t>s</w:t>
      </w:r>
      <w:r w:rsidRPr="00E873F2">
        <w:t>.</w:t>
      </w:r>
      <w:r>
        <w:t xml:space="preserve"> Resolving the baroclinic condition of Bay improves the emergency response (</w:t>
      </w:r>
      <w:ins w:id="285" w:author="Ian Church" w:date="2020-11-24T09:42:00Z">
        <w:r w:rsidR="00787C4C">
          <w:t xml:space="preserve">e.g. </w:t>
        </w:r>
      </w:ins>
      <w:r>
        <w:t xml:space="preserve">oil spill) </w:t>
      </w:r>
      <w:ins w:id="286" w:author="ara952 reza" w:date="2020-09-10T19:58:00Z">
        <w:r w:rsidR="0092213A">
          <w:fldChar w:fldCharType="begin" w:fldLock="1"/>
        </w:r>
      </w:ins>
      <w:r w:rsidR="0092213A">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92213A">
        <w:fldChar w:fldCharType="separate"/>
      </w:r>
      <w:r w:rsidR="0092213A" w:rsidRPr="0092213A">
        <w:rPr>
          <w:noProof/>
        </w:rPr>
        <w:t>[21]</w:t>
      </w:r>
      <w:ins w:id="287" w:author="ara952 reza" w:date="2020-09-10T19:58:00Z">
        <w:r w:rsidR="0092213A">
          <w:fldChar w:fldCharType="end"/>
        </w:r>
      </w:ins>
      <w:del w:id="288" w:author="ara952 reza" w:date="2020-09-10T19:58:00Z">
        <w:r w:rsidDel="0092213A">
          <w:delText>(Paquin et al., 2019)</w:delText>
        </w:r>
      </w:del>
      <w:r>
        <w:t xml:space="preserve"> and the transition between well-mixed and stratified zones which are important from a biological perspective </w:t>
      </w:r>
      <w:ins w:id="289" w:author="ara952 reza" w:date="2020-09-10T20:03:00Z">
        <w:r w:rsidR="0092213A">
          <w:fldChar w:fldCharType="begin" w:fldLock="1"/>
        </w:r>
      </w:ins>
      <w:r w:rsidR="007D1458">
        <w:instrText>ADDIN CSL_CITATION {"citationItems":[{"id":"ITEM-1","itemData":{"DOI":"10.1017/S0025315400017859","author":[{"dropping-particle":"","family":"Pingree","given":"R D","non-dropping-particle":"","parse-names":false,"suffix":""}],"container-title":"Journal of the Marine Biological Association of the United Kingdom","id":"ITEM-1","issue":"4","issued":{"date-parts":[["1975"]]},"note":"Cited By :51\n\nExport Date: 10 September 2020","page":"965-974","title":"The advance and retreat of the thermocline on the continental shelf","type":"article-journal","volume":"55"},"uris":["http://www.mendeley.com/documents/?uuid=bca5a109-7538-4846-9be7-9b6c8e6824d2"]},{"id":"ITEM-2","itemData":{"author":[{"dropping-particle":"","family":"Denman","given":"K","non-dropping-particle":"","parse-names":false,"suffix":""},{"dropping-particle":"","family":"Herman","given":"A","non-dropping-particle":"","parse-names":false,"suffix":""}],"container-title":"Journal of Marine Research","id":"ITEM-2","issued":{"date-parts":[["1978"]]},"note":"Cited By :20\n\nExport Date: 10 September 2020","page":"693-714","title":"Space-time structure of a continental shelf ecosystem measured by a towed porpoising vehicle","type":"article-journal","volume":"36"},"uris":["http://www.mendeley.com/documents/?uuid=3e111c23-93d8-4f42-a3f7-93c6d07445a5"]}],"mendeley":{"formattedCitation":"[37,38]","plainTextFormattedCitation":"[37,38]","previouslyFormattedCitation":"[37,38]"},"properties":{"noteIndex":0},"schema":"https://github.com/citation-style-language/schema/raw/master/csl-citation.json"}</w:instrText>
      </w:r>
      <w:r w:rsidR="0092213A">
        <w:fldChar w:fldCharType="separate"/>
      </w:r>
      <w:r w:rsidR="0092213A" w:rsidRPr="0092213A">
        <w:rPr>
          <w:noProof/>
        </w:rPr>
        <w:t>[37,38]</w:t>
      </w:r>
      <w:ins w:id="290" w:author="ara952 reza" w:date="2020-09-10T20:03:00Z">
        <w:r w:rsidR="0092213A">
          <w:fldChar w:fldCharType="end"/>
        </w:r>
      </w:ins>
      <w:del w:id="291" w:author="ara952 reza" w:date="2020-09-10T20:04:00Z">
        <w:r w:rsidDel="0092213A">
          <w:delText>(</w:delText>
        </w:r>
        <w:r w:rsidRPr="00FA7D42" w:rsidDel="0092213A">
          <w:delText>Pi</w:delText>
        </w:r>
      </w:del>
      <w:del w:id="292" w:author="ara952 reza" w:date="2020-09-10T20:03:00Z">
        <w:r w:rsidRPr="00FA7D42" w:rsidDel="0092213A">
          <w:delText>ngree 1975</w:delText>
        </w:r>
        <w:r w:rsidDel="0092213A">
          <w:delText xml:space="preserve">; </w:delText>
        </w:r>
        <w:r w:rsidRPr="00FA7D42" w:rsidDel="0092213A">
          <w:delText>Denman and Herman</w:delText>
        </w:r>
        <w:r w:rsidDel="0092213A">
          <w:delText>,</w:delText>
        </w:r>
        <w:r w:rsidRPr="00FA7D42" w:rsidDel="0092213A">
          <w:delText>1978)</w:delText>
        </w:r>
      </w:del>
      <w:r>
        <w:t xml:space="preserve">. However, </w:t>
      </w:r>
      <w:del w:id="293" w:author="Ian Church" w:date="2020-11-24T09:42:00Z">
        <w:r w:rsidDel="00787C4C">
          <w:delText xml:space="preserve">A </w:delText>
        </w:r>
      </w:del>
      <w:r>
        <w:t xml:space="preserve">few studies </w:t>
      </w:r>
      <w:ins w:id="294" w:author="Ian Church" w:date="2020-11-24T09:42:00Z">
        <w:r w:rsidR="00787C4C">
          <w:t xml:space="preserve">have </w:t>
        </w:r>
      </w:ins>
      <w:r>
        <w:t xml:space="preserve">focused on the baroclinic condition of Bay, </w:t>
      </w:r>
      <w:ins w:id="295" w:author="Ian Church" w:date="2020-11-24T09:43:00Z">
        <w:r w:rsidR="00E62E4A">
          <w:t xml:space="preserve">with most examining </w:t>
        </w:r>
      </w:ins>
      <w:del w:id="296" w:author="Ian Church" w:date="2020-11-24T09:43:00Z">
        <w:r w:rsidDel="00E62E4A">
          <w:delText xml:space="preserve">mostly </w:delText>
        </w:r>
      </w:del>
      <w:ins w:id="297" w:author="Ian Church" w:date="2020-11-24T09:43:00Z">
        <w:r w:rsidR="00E62E4A">
          <w:t xml:space="preserve">the </w:t>
        </w:r>
      </w:ins>
      <w:r>
        <w:t>lower parts of Bay and Gulf of Maine. Watson</w:t>
      </w:r>
      <w:ins w:id="298" w:author="ara952 reza" w:date="2020-09-10T22:25:00Z">
        <w:r w:rsidR="007D1458">
          <w:t xml:space="preserve"> </w:t>
        </w:r>
        <w:r w:rsidR="007D1458">
          <w:fldChar w:fldCharType="begin" w:fldLock="1"/>
        </w:r>
      </w:ins>
      <w:r w:rsidR="007D1458">
        <w:instrText>ADDIN CSL_CITATION {"citationItems":[{"id":"ITEM-1","itemData":{"author":[{"dropping-particle":"","family":"Watson","given":"E E","non-dropping-particle":"","parse-names":false,"suffix":""}],"container-title":"J. Biol. Board Can","id":"ITEM-1","issued":{"date-parts":[["1936"]]},"note":"Cited By :7\n\nExport Date: 10 September 2020","page":"141-208","title":"Mixing and residual currents in the tidal waters as illustrated in the Bay of Fundy","type":"article-journal","volume":"2"},"uris":["http://www.mendeley.com/documents/?uuid=de97de1d-c43a-4628-9e82-b348ffd1a199"]}],"mendeley":{"formattedCitation":"[27]","plainTextFormattedCitation":"[27]","previouslyFormattedCitation":"[27]"},"properties":{"noteIndex":0},"schema":"https://github.com/citation-style-language/schema/raw/master/csl-citation.json"}</w:instrText>
      </w:r>
      <w:r w:rsidR="007D1458">
        <w:fldChar w:fldCharType="separate"/>
      </w:r>
      <w:r w:rsidR="007D1458" w:rsidRPr="007D1458">
        <w:rPr>
          <w:noProof/>
        </w:rPr>
        <w:t>[27]</w:t>
      </w:r>
      <w:ins w:id="299" w:author="ara952 reza" w:date="2020-09-10T22:25:00Z">
        <w:r w:rsidR="007D1458">
          <w:fldChar w:fldCharType="end"/>
        </w:r>
      </w:ins>
      <w:del w:id="300" w:author="ara952 reza" w:date="2020-09-10T22:25:00Z">
        <w:r w:rsidDel="007D1458">
          <w:delText>, 1936</w:delText>
        </w:r>
      </w:del>
      <w:r>
        <w:t xml:space="preserve">, showed that the counter-clockwise gyre at the mouth of Bay is mostly driven by density effects while the tidal rectification and density-driven circulation </w:t>
      </w:r>
      <w:ins w:id="301" w:author="ara952 reza" w:date="2020-09-10T22:25:00Z">
        <w:r w:rsidR="007D1458">
          <w:fldChar w:fldCharType="begin" w:fldLock="1"/>
        </w:r>
      </w:ins>
      <w:r w:rsidR="007D1458">
        <w:instrText>ADDIN CSL_CITATION {"citationItems":[{"id":"ITEM-1","itemData":{"DOI":"10.1029/2007JC004480","ISSN":"21699291","abstract":"The characteristics of a persistent gyre in the mouth of the Bay of Fundy are studied using model simulations. A set of climatological runs are conducted to evaluate the relative importance of the different forcing mechanisms affecting the gyre. The main mechanisms are tidal rectification and density-driven circulation. Stronger circulation of the gyre occurs during the later part of the stratified season (July-August and September-October). The density-driven flow around the gyre is set up by weak tidal mixing in the deep basin in the central Bay of Fundy and strong tidal mixing on the shallow flanks around Grand Manan Island and western Nova Scotia. Spring river discharge has an important influence on near-surface circulation but only a small effect when averaged over the entire water column. Retention of particles in the gyre is controlled by the residual tidal circulation, increased frontal retention during stratified periods, wind stress, and interactions with the adjacent circulation of the Gulf of Maine. Residence times longer than 30 days are predicted for particles released in the proximity of the gyre. Copyright 2008 by the American Geophysical Union.","author":[{"dropping-particle":"","family":"Aretxabaleta","given":"Alfredo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W.","non-dropping-particle":"","parse-names":false,"suffix":""},{"dropping-particle":"","family":"Lynch","given":"Daniel R.","non-dropping-particle":"","parse-names":false,"suffix":""}],"container-title":"Journal of Geophysical Research: Oceans","id":"ITEM-1","issue":"10","issued":{"date-parts":[["2008"]]},"page":"1-16","title":"Model simulations of the Bay of Fundy Gyre: 1. Climatological results","type":"article-journal","volume":"113"},"uris":["http://www.mendeley.com/documents/?uuid=a86c2bf1-f459-4b79-acb3-ed2d15410a9e"]}],"mendeley":{"formattedCitation":"[22]","plainTextFormattedCitation":"[22]","previouslyFormattedCitation":"[22]"},"properties":{"noteIndex":0},"schema":"https://github.com/citation-style-language/schema/raw/master/csl-citation.json"}</w:instrText>
      </w:r>
      <w:r w:rsidR="007D1458">
        <w:fldChar w:fldCharType="separate"/>
      </w:r>
      <w:r w:rsidR="007D1458" w:rsidRPr="007D1458">
        <w:rPr>
          <w:noProof/>
        </w:rPr>
        <w:t>[22]</w:t>
      </w:r>
      <w:ins w:id="302" w:author="ara952 reza" w:date="2020-09-10T22:25:00Z">
        <w:r w:rsidR="007D1458">
          <w:fldChar w:fldCharType="end"/>
        </w:r>
      </w:ins>
      <w:del w:id="303" w:author="ara952 reza" w:date="2020-09-10T22:25:00Z">
        <w:r w:rsidDel="007D1458">
          <w:delText>(Aretxabaleta et al., 2008)</w:delText>
        </w:r>
      </w:del>
      <w:r>
        <w:t xml:space="preserve"> resulting from surface heating</w:t>
      </w:r>
      <w:r w:rsidRPr="00F77E87">
        <w:t xml:space="preserve"> </w:t>
      </w:r>
      <w:ins w:id="304" w:author="ara952 reza" w:date="2020-09-10T22:27:00Z">
        <w:r w:rsidR="007D1458">
          <w:fldChar w:fldCharType="begin" w:fldLock="1"/>
        </w:r>
      </w:ins>
      <w:r w:rsidR="007D1458">
        <w:instrText>ADDIN CSL_CITATION {"citationItems":[{"id":"ITEM-1","itemData":{"DOI":"10.1080/07055900.1978.9649046","author":[{"dropping-particle":"","family":"Garrett","given":"C J R","non-dropping-particle":"","parse-names":false,"suffix":""},{"dropping-particle":"","family":"Keeley","given":"J R","non-dropping-particle":"","parse-names":false,"suffix":""},{"dropping-particle":"","family":"Greenberg","given":"D A","non-dropping-particle":"","parse-names":false,"suffix":""}],"container-title":"Atmosphere - Ocean","id":"ITEM-1","issue":"4","issued":{"date-parts":[["1978"]]},"note":"Cited By :133\n\nExport Date: 11 September 2020","page":"403-423","title":"Tidal mixing versus thermal stratification in the bay of fundy and gulf of maine","type":"article-journal","volume":"16"},"uris":["http://www.mendeley.com/documents/?uuid=89e4a123-efd3-4cbc-8307-1f75a08470c6"]}],"mendeley":{"formattedCitation":"[39]","plainTextFormattedCitation":"[39]","previouslyFormattedCitation":"[39]"},"properties":{"noteIndex":0},"schema":"https://github.com/citation-style-language/schema/raw/master/csl-citation.json"}</w:instrText>
      </w:r>
      <w:r w:rsidR="007D1458">
        <w:fldChar w:fldCharType="separate"/>
      </w:r>
      <w:r w:rsidR="007D1458" w:rsidRPr="007D1458">
        <w:rPr>
          <w:noProof/>
        </w:rPr>
        <w:t>[39]</w:t>
      </w:r>
      <w:ins w:id="305" w:author="ara952 reza" w:date="2020-09-10T22:27:00Z">
        <w:r w:rsidR="007D1458">
          <w:fldChar w:fldCharType="end"/>
        </w:r>
      </w:ins>
      <w:del w:id="306" w:author="ara952 reza" w:date="2020-09-10T22:27:00Z">
        <w:r w:rsidDel="007D1458">
          <w:delText>(Garret et al., 1978)</w:delText>
        </w:r>
      </w:del>
      <w:r>
        <w:t xml:space="preserve"> and freshwater inflow</w:t>
      </w:r>
      <w:r w:rsidRPr="00F77E87">
        <w:t xml:space="preserve"> </w:t>
      </w:r>
      <w:ins w:id="307" w:author="ara952 reza" w:date="2020-09-10T22:27:00Z">
        <w:r w:rsidR="007D1458">
          <w:fldChar w:fldCharType="begin" w:fldLock="1"/>
        </w:r>
      </w:ins>
      <w:r w:rsidR="007D1458">
        <w:instrText>ADDIN CSL_CITATION {"citationItems":[{"id":"ITEM-1","itemData":{"DOI":"10.1175/1520-0485(1994)024&lt;2387:AMSOTB&gt;2.0.CO;2","author":[{"dropping-particle":"","family":"Brooks","given":"D A","non-dropping-particle":"","parse-names":false,"suffix":""}],"container-title":"Journal of Physical Oceanography","id":"ITEM-1","issue":"11","issued":{"date-parts":[["1994"]]},"note":"Cited By :33\n\nExport Date: 10 September 2020","page":"2387-2412","title":"A model study of the buoyancy-driven circulation in the Gulf of Maine","type":"article-journal","volume":"24"},"uris":["http://www.mendeley.com/documents/?uuid=1c8b49b7-b86e-4f7a-9375-a1f260c38a84"]}],"mendeley":{"formattedCitation":"[24]","plainTextFormattedCitation":"[24]","previouslyFormattedCitation":"[24]"},"properties":{"noteIndex":0},"schema":"https://github.com/citation-style-language/schema/raw/master/csl-citation.json"}</w:instrText>
      </w:r>
      <w:r w:rsidR="007D1458">
        <w:fldChar w:fldCharType="separate"/>
      </w:r>
      <w:r w:rsidR="007D1458" w:rsidRPr="007D1458">
        <w:rPr>
          <w:noProof/>
        </w:rPr>
        <w:t>[24]</w:t>
      </w:r>
      <w:ins w:id="308" w:author="ara952 reza" w:date="2020-09-10T22:27:00Z">
        <w:r w:rsidR="007D1458">
          <w:fldChar w:fldCharType="end"/>
        </w:r>
      </w:ins>
      <w:del w:id="309" w:author="ara952 reza" w:date="2020-09-10T22:27:00Z">
        <w:r w:rsidDel="007D1458">
          <w:delText>(Brooks, 1994)</w:delText>
        </w:r>
      </w:del>
      <w:r>
        <w:t xml:space="preserve"> </w:t>
      </w:r>
      <w:del w:id="310" w:author="Ian Church" w:date="2020-11-24T09:44:00Z">
        <w:r w:rsidDel="00FA50B9">
          <w:delText>could be</w:delText>
        </w:r>
      </w:del>
      <w:ins w:id="311" w:author="Ian Church" w:date="2020-11-24T09:44:00Z">
        <w:r w:rsidR="00FA50B9">
          <w:t>act</w:t>
        </w:r>
      </w:ins>
      <w:r>
        <w:t xml:space="preserve"> </w:t>
      </w:r>
      <w:ins w:id="312" w:author="Ian Church" w:date="2020-11-24T09:44:00Z">
        <w:r w:rsidR="00FA50B9">
          <w:t xml:space="preserve">as </w:t>
        </w:r>
      </w:ins>
      <w:del w:id="313" w:author="Ian Church" w:date="2020-11-24T09:44:00Z">
        <w:r w:rsidDel="00FA50B9">
          <w:delText xml:space="preserve">the </w:delText>
        </w:r>
      </w:del>
      <w:r>
        <w:t>driving factor</w:t>
      </w:r>
      <w:ins w:id="314" w:author="Ian Church" w:date="2020-11-24T09:44:00Z">
        <w:r w:rsidR="00FA50B9">
          <w:t>s</w:t>
        </w:r>
      </w:ins>
      <w:r>
        <w:t xml:space="preserve"> together. Also, tidal current and coastal processes may be affected by variations of temperature and salinity resulting from the surface and open boundary heat and freshwater fluxes </w:t>
      </w:r>
      <w:ins w:id="315" w:author="ara952 reza" w:date="2020-09-10T22:28:00Z">
        <w:r w:rsidR="007D1458">
          <w:fldChar w:fldCharType="begin" w:fldLock="1"/>
        </w:r>
      </w:ins>
      <w:r w:rsidR="007D1458">
        <w:instrText>ADDIN CSL_CITATION {"citationItems":[{"id":"ITEM-1","itemData":{"DOI":"10.1016/j.ocemod.2016.05.007","author":[{"dropping-particle":"","family":"Katavouta","given":"Anna","non-dropping-particle":"","parse-names":false,"suffix":""},{"dropping-particle":"","family":"Thompson","given":"Keith R","non-dropping-particle":"","parse-names":false,"suffix":""}],"id":"ITEM-1","issued":{"date-parts":[["2016"]]},"page":"54-72","publisher":"Elsevier Ltd","title":"Downscaling ocean conditions with application to the Gulf of Maine , Scotian Shelf and adjacent deep ocean","type":"article-journal","volume":"104"},"uris":["http://www.mendeley.com/documents/?uuid=4ec3da88-2eab-4a1c-8f66-4179c77af62a"]}],"mendeley":{"formattedCitation":"[40]","plainTextFormattedCitation":"[40]","previouslyFormattedCitation":"[40]"},"properties":{"noteIndex":0},"schema":"https://github.com/citation-style-language/schema/raw/master/csl-citation.json"}</w:instrText>
      </w:r>
      <w:r w:rsidR="007D1458">
        <w:fldChar w:fldCharType="separate"/>
      </w:r>
      <w:r w:rsidR="007D1458" w:rsidRPr="007D1458">
        <w:rPr>
          <w:noProof/>
        </w:rPr>
        <w:t>[40]</w:t>
      </w:r>
      <w:ins w:id="316" w:author="ara952 reza" w:date="2020-09-10T22:28:00Z">
        <w:r w:rsidR="007D1458">
          <w:fldChar w:fldCharType="end"/>
        </w:r>
      </w:ins>
      <w:del w:id="317" w:author="ara952 reza" w:date="2020-09-10T22:28:00Z">
        <w:r w:rsidDel="007D1458">
          <w:delText>(</w:delText>
        </w:r>
        <w:r w:rsidRPr="00FA7D42" w:rsidDel="007D1458">
          <w:delText>Katavouta et al., 2016)</w:delText>
        </w:r>
      </w:del>
      <w:r w:rsidRPr="00FA7D42">
        <w:t>.</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w:t>
      </w:r>
      <w:ins w:id="318" w:author="ara952 reza" w:date="2020-09-10T22:28:00Z">
        <w:r w:rsidR="007D1458">
          <w:fldChar w:fldCharType="begin" w:fldLock="1"/>
        </w:r>
      </w:ins>
      <w:r w:rsidR="007D1458">
        <w:instrText>ADDIN CSL_CITATION {"citationItems":[{"id":"ITEM-1","itemData":{"DOI":"10.1016/j.csr.2007.01.023","ISSN":"02784343","abstract":"The baroclinic and barotropic properties of ocean processes vary on many scales. These scales are determined by various factors such as the variations in coastline and bottom topography, the forcing meteorology, the latitudinal dependence of the Coriolis force, and the Rossby radius of deformation among others. In this paper we attempt to qualify and quantify scales of these processes, with particular attention to the horizontal resolution necessary to accurately reproduce physical processes in numerical ocean models. We also discuss approaches taken in nesting or down-scaling from global/basin-scale models to regional-scale or shelf-scale models. Finally we offer comments on how vertical resolution affects the representation of stratification in these numerical models. © 2007 Elsevier Ltd. All rights reserved.","author":[{"dropping-particle":"","family":"Greenberg","given":"David A.","non-dropping-particle":"","parse-names":false,"suffix":""},{"dropping-particle":"","family":"Dupont","given":"Frédéric","non-dropping-particle":"","parse-names":false,"suffix":""},{"dropping-particle":"","family":"Lyard","given":"Florent H.","non-dropping-particle":"","parse-names":false,"suffix":""},{"dropping-particle":"","family":"Lynch","given":"Daniel R.","non-dropping-particle":"","parse-names":false,"suffix":""},{"dropping-particle":"","family":"Werner","given":"Francisco E.","non-dropping-particle":"","parse-names":false,"suffix":""}],"container-title":"Continental Shelf Research","id":"ITEM-1","issue":"9","issued":{"date-parts":[["2007"]]},"page":"1317-1343","title":"Resolution issues in numerical models of oceanic and coastal circulation","type":"article-journal","volume":"27"},"uris":["http://www.mendeley.com/documents/?uuid=cc95e1de-1848-4a93-95ae-5aa24bd6c291"]}],"mendeley":{"formattedCitation":"[41]","plainTextFormattedCitation":"[41]","previouslyFormattedCitation":"[41]"},"properties":{"noteIndex":0},"schema":"https://github.com/citation-style-language/schema/raw/master/csl-citation.json"}</w:instrText>
      </w:r>
      <w:r w:rsidR="007D1458">
        <w:fldChar w:fldCharType="separate"/>
      </w:r>
      <w:r w:rsidR="007D1458" w:rsidRPr="007D1458">
        <w:rPr>
          <w:noProof/>
        </w:rPr>
        <w:t>[41]</w:t>
      </w:r>
      <w:ins w:id="319" w:author="ara952 reza" w:date="2020-09-10T22:28:00Z">
        <w:r w:rsidR="007D1458">
          <w:fldChar w:fldCharType="end"/>
        </w:r>
      </w:ins>
      <w:del w:id="320" w:author="ara952 reza" w:date="2020-09-10T22:28:00Z">
        <w:r w:rsidDel="007D1458">
          <w:delText>(Greenberg et al., 2007)</w:delText>
        </w:r>
      </w:del>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ins w:id="321" w:author="ara952 reza" w:date="2020-09-10T22:31:00Z">
        <w:r w:rsidR="007D1458">
          <w:fldChar w:fldCharType="begin" w:fldLock="1"/>
        </w:r>
      </w:ins>
      <w:r w:rsidR="007D1458">
        <w:instrText>ADDIN CSL_CITATION {"citationItems":[{"id":"ITEM-1","itemData":{"DOI":"10.1016/0278-4343(94)00065-U","author":[{"dropping-particle":"","family":"Garvine","given":"R W","non-dropping-particle":"","parse-names":false,"suffix":""}],"container-title":"Continental Shelf Research","id":"ITEM-1","issue":"13","issued":{"date-parts":[["1995"]]},"note":"Cited By :193\n\nExport Date: 11 September 2020","page":"1585-1596","title":"A dynamical system for classifying buoyant coastal discharges","type":"article-journal","volume":"15"},"uris":["http://www.mendeley.com/documents/?uuid=d25d9a7b-9962-46a9-bf40-d7bf4e97bfb4"]},{"id":"ITEM-2","itemData":{"author":[{"dropping-particle":"","family":"Chant","given":"R J","non-dropping-particle":"","parse-names":false,"suffix":""}],"container-title":"Treatise on Estuarine and Coastal Science","id":"ITEM-2","issued":{"date-parts":[["2011"]]},"note":"Cited By :2\n\nExport Date: 11 September 2020","title":"Interactions between estuaries and coasts: river plumes - their formation, transport, and dispersal","type":"article-journal","volume":"2"},"uris":["http://www.mendeley.com/documents/?uuid=224f74a5-f9c1-4da2-a8fa-6b2734f691e4"]}],"mendeley":{"formattedCitation":"[42,43]","plainTextFormattedCitation":"[42,43]","previouslyFormattedCitation":"[42,43]"},"properties":{"noteIndex":0},"schema":"https://github.com/citation-style-language/schema/raw/master/csl-citation.json"}</w:instrText>
      </w:r>
      <w:r w:rsidR="007D1458">
        <w:fldChar w:fldCharType="separate"/>
      </w:r>
      <w:r w:rsidR="007D1458" w:rsidRPr="007D1458">
        <w:rPr>
          <w:noProof/>
        </w:rPr>
        <w:t>[42,43]</w:t>
      </w:r>
      <w:ins w:id="322" w:author="ara952 reza" w:date="2020-09-10T22:31:00Z">
        <w:r w:rsidR="007D1458">
          <w:fldChar w:fldCharType="end"/>
        </w:r>
      </w:ins>
      <w:del w:id="323" w:author="ara952 reza" w:date="2020-09-10T22:31:00Z">
        <w:r w:rsidDel="007D1458">
          <w:delText>(</w:delText>
        </w:r>
        <w:r w:rsidRPr="00643997" w:rsidDel="007D1458">
          <w:delText>Garvine,1995;</w:delText>
        </w:r>
        <w:r w:rsidDel="007D1458">
          <w:delText xml:space="preserve"> </w:delText>
        </w:r>
        <w:r w:rsidRPr="00643997" w:rsidDel="007D1458">
          <w:delText>Chant,2011)</w:delText>
        </w:r>
        <w:r w:rsidDel="007D1458">
          <w:delText xml:space="preserve"> </w:delText>
        </w:r>
      </w:del>
      <w:ins w:id="324" w:author="ara952 reza" w:date="2020-09-10T22:31:00Z">
        <w:r w:rsidR="007D1458">
          <w:t xml:space="preserve"> </w:t>
        </w:r>
      </w:ins>
      <w:r>
        <w:t xml:space="preserve">by capturing a wider energy spectrum in the model and improving our understanding of oceanic sub-mesoscale dynamics </w:t>
      </w:r>
      <w:ins w:id="325" w:author="ara952 reza" w:date="2020-09-10T22:32:00Z">
        <w:r w:rsidR="007D1458">
          <w:fldChar w:fldCharType="begin" w:fldLock="1"/>
        </w:r>
      </w:ins>
      <w:r w:rsidR="007D1458">
        <w:instrText>ADDIN CSL_CITATION {"citationItems":[{"id":"ITEM-1","itemData":{"author":[{"dropping-particle":"","family":"Soufflet","given":"Y","non-dropping-particle":"","parse-names":false,"suffix":""},{"dropping-particle":"","family":"Marchesiello","given":"P","non-dropping-particle":"","parse-names":false,"suffix":""},{"dropping-particle":"","family":"Lemarié","given":"F","non-dropping-particle":"","parse-names":false,"suffix":""},{"dropping-particle":"","family":"Jouanno","given":"J","non-dropping-particle":"","parse-names":false,"suffix":""},{"dropping-particle":"","family":"Capet","given":"X","non-dropping-particle":"","parse-names":false,"suffix":""},{"dropping-particle":"","family":"Debreu","given":"L","non-dropping-particle":"","parse-names":false,"suffix":""},{"dropping-particle":"","family":"Benshila","given":"R","non-dropping-particle":"","parse-names":false,"suffix":""}],"container-title":"Ocean Modell.","id":"ITEM-1","issued":{"date-parts":[["2015"]]},"note":"Cited By :2\n\nExport Date: 11 September 2020","title":"On effective resolution in ocean models","type":"article-journal"},"uris":["http://www.mendeley.com/documents/?uuid=fd9ce50a-2fe8-497c-9549-eb6b3c7e8308"]}],"mendeley":{"formattedCitation":"[44]","plainTextFormattedCitation":"[44]","previouslyFormattedCitation":"[44]"},"properties":{"noteIndex":0},"schema":"https://github.com/citation-style-language/schema/raw/master/csl-citation.json"}</w:instrText>
      </w:r>
      <w:r w:rsidR="007D1458">
        <w:fldChar w:fldCharType="separate"/>
      </w:r>
      <w:r w:rsidR="007D1458" w:rsidRPr="007D1458">
        <w:rPr>
          <w:noProof/>
        </w:rPr>
        <w:t>[44]</w:t>
      </w:r>
      <w:ins w:id="326" w:author="ara952 reza" w:date="2020-09-10T22:32:00Z">
        <w:r w:rsidR="007D1458">
          <w:fldChar w:fldCharType="end"/>
        </w:r>
      </w:ins>
      <w:del w:id="327" w:author="ara952 reza" w:date="2020-09-10T22:32:00Z">
        <w:r w:rsidDel="007D1458">
          <w:delText xml:space="preserve">(Soufflet et al., 2015), </w:delText>
        </w:r>
      </w:del>
      <w:ins w:id="328" w:author="ara952 reza" w:date="2020-09-10T22:33:00Z">
        <w:r w:rsidR="007D1458">
          <w:t xml:space="preserve"> </w:t>
        </w:r>
      </w:ins>
      <w:r>
        <w:t xml:space="preserve">such as capturing the freshwater front from river discharge </w:t>
      </w:r>
      <w:ins w:id="329" w:author="ara952 reza" w:date="2020-09-10T22:33:00Z">
        <w:r w:rsidR="007D1458">
          <w:fldChar w:fldCharType="begin" w:fldLock="1"/>
        </w:r>
      </w:ins>
      <w:r w:rsidR="007D1458">
        <w:instrText>ADDIN CSL_CITATION {"citationItems":[{"id":"ITEM-1","itemData":{"DOI":"10.1016/j.csr.2013.11.007","ISSN":"02784343","abstract":"The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Research","id":"ITEM-1","issued":{"date-parts":[["2014"]]},"page":"7-16","publisher":"Elsevier","title":"Impacts of high resolution model downscaling in coastal regions","type":"article-journal","volume":"87"},"uris":["http://www.mendeley.com/documents/?uuid=50cd7067-d849-40f7-9403-d7cc61ae2352"]}],"mendeley":{"formattedCitation":"[45]","plainTextFormattedCitation":"[45]","previouslyFormattedCitation":"[45]"},"properties":{"noteIndex":0},"schema":"https://github.com/citation-style-language/schema/raw/master/csl-citation.json"}</w:instrText>
      </w:r>
      <w:r w:rsidR="007D1458">
        <w:fldChar w:fldCharType="separate"/>
      </w:r>
      <w:r w:rsidR="007D1458" w:rsidRPr="007D1458">
        <w:rPr>
          <w:noProof/>
        </w:rPr>
        <w:t>[45]</w:t>
      </w:r>
      <w:ins w:id="330" w:author="ara952 reza" w:date="2020-09-10T22:33:00Z">
        <w:r w:rsidR="007D1458">
          <w:fldChar w:fldCharType="end"/>
        </w:r>
      </w:ins>
      <w:del w:id="331" w:author="ara952 reza" w:date="2020-09-10T22:33:00Z">
        <w:r w:rsidDel="007D1458">
          <w:delText>(Bricheno et al.,2013)</w:delText>
        </w:r>
      </w:del>
      <w:r>
        <w:t xml:space="preserve"> or an accurate representation of sea surface temperature </w:t>
      </w:r>
      <w:ins w:id="332" w:author="ara952 reza" w:date="2020-09-10T22:33:00Z">
        <w:r w:rsidR="007D1458">
          <w:fldChar w:fldCharType="begin" w:fldLock="1"/>
        </w:r>
      </w:ins>
      <w:r w:rsidR="007D1458">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7D1458">
        <w:fldChar w:fldCharType="separate"/>
      </w:r>
      <w:r w:rsidR="007D1458" w:rsidRPr="007D1458">
        <w:rPr>
          <w:noProof/>
        </w:rPr>
        <w:t>[21]</w:t>
      </w:r>
      <w:ins w:id="333" w:author="ara952 reza" w:date="2020-09-10T22:33:00Z">
        <w:r w:rsidR="007D1458">
          <w:fldChar w:fldCharType="end"/>
        </w:r>
      </w:ins>
      <w:del w:id="334" w:author="ara952 reza" w:date="2020-09-10T22:33:00Z">
        <w:r w:rsidDel="007D1458">
          <w:delText>(Paquin et al., 2019)</w:delText>
        </w:r>
      </w:del>
      <w:r>
        <w:t>.</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ins w:id="335" w:author="ara952 reza" w:date="2020-09-10T22:34:00Z">
        <w:r w:rsidR="007D1458">
          <w:fldChar w:fldCharType="begin" w:fldLock="1"/>
        </w:r>
      </w:ins>
      <w:r w:rsidR="00F91A76">
        <w:instrText>ADDIN CSL_CITATION {"citationItems":[{"id":"ITEM-1","itemData":{"DOI":"10.1016/j.csr.2007.01.023","ISSN":"02784343","abstract":"The baroclinic and barotropic properties of ocean processes vary on many scales. These scales are determined by various factors such as the variations in coastline and bottom topography, the forcing meteorology, the latitudinal dependence of the Coriolis force, and the Rossby radius of deformation among others. In this paper we attempt to qualify and quantify scales of these processes, with particular attention to the horizontal resolution necessary to accurately reproduce physical processes in numerical ocean models. We also discuss approaches taken in nesting or down-scaling from global/basin-scale models to regional-scale or shelf-scale models. Finally we offer comments on how vertical resolution affects the representation of stratification in these numerical models. © 2007 Elsevier Ltd. All rights reserved.","author":[{"dropping-particle":"","family":"Greenberg","given":"David A.","non-dropping-particle":"","parse-names":false,"suffix":""},{"dropping-particle":"","family":"Dupont","given":"Frédéric","non-dropping-particle":"","parse-names":false,"suffix":""},{"dropping-particle":"","family":"Lyard","given":"Florent H.","non-dropping-particle":"","parse-names":false,"suffix":""},{"dropping-particle":"","family":"Lynch","given":"Daniel R.","non-dropping-particle":"","parse-names":false,"suffix":""},{"dropping-particle":"","family":"Werner","given":"Francisco E.","non-dropping-particle":"","parse-names":false,"suffix":""}],"container-title":"Continental Shelf Research","id":"ITEM-1","issue":"9","issued":{"date-parts":[["2007"]]},"page":"1317-1343","title":"Resolution issues in numerical models of oceanic and coastal circulation","type":"article-journal","volume":"27"},"uris":["http://www.mendeley.com/documents/?uuid=cc95e1de-1848-4a93-95ae-5aa24bd6c291"]},{"id":"ITEM-2","itemData":{"DOI":"10.1016/j.csr.2013.11.007","ISSN":"02784343","abstract":"The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Research","id":"ITEM-2","issued":{"date-parts":[["2014"]]},"page":"7-16","publisher":"Elsevier","title":"Impacts of high resolution model downscaling in coastal regions","type":"article-journal","volume":"87"},"uris":["http://www.mendeley.com/documents/?uuid=50cd7067-d849-40f7-9403-d7cc61ae2352"]}],"mendeley":{"formattedCitation":"[41,45]","plainTextFormattedCitation":"[41,45]","previouslyFormattedCitation":"[41,45]"},"properties":{"noteIndex":0},"schema":"https://github.com/citation-style-language/schema/raw/master/csl-citation.json"}</w:instrText>
      </w:r>
      <w:r w:rsidR="007D1458">
        <w:fldChar w:fldCharType="separate"/>
      </w:r>
      <w:r w:rsidR="007D1458" w:rsidRPr="007D1458">
        <w:rPr>
          <w:noProof/>
        </w:rPr>
        <w:t>[41,45]</w:t>
      </w:r>
      <w:ins w:id="336" w:author="ara952 reza" w:date="2020-09-10T22:34:00Z">
        <w:r w:rsidR="007D1458">
          <w:fldChar w:fldCharType="end"/>
        </w:r>
      </w:ins>
      <w:del w:id="337" w:author="ara952 reza" w:date="2020-09-10T22:34:00Z">
        <w:r w:rsidDel="007D1458">
          <w:delText>(Greenberg et al., 2007; Bricheno et al., 2013)</w:delText>
        </w:r>
      </w:del>
      <w:r>
        <w:t>.</w:t>
      </w:r>
    </w:p>
    <w:p w14:paraId="6F36291A" w14:textId="21379BA4" w:rsidR="00E05141" w:rsidRDefault="00E05141" w:rsidP="00E05141">
      <w:pPr>
        <w:jc w:val="both"/>
      </w:pPr>
      <w:r>
        <w:t>Knowledge of the baroclinic condition of the Bay c</w:t>
      </w:r>
      <w:ins w:id="338" w:author="Ian Church" w:date="2020-11-24T09:47:00Z">
        <w:r w:rsidR="00FA19DF">
          <w:t>ould</w:t>
        </w:r>
      </w:ins>
      <w:del w:id="339" w:author="Ian Church" w:date="2020-11-24T09:47:00Z">
        <w:r w:rsidDel="00FA19DF">
          <w:delText>an</w:delText>
        </w:r>
      </w:del>
      <w:r>
        <w:t xml:space="preserve"> </w:t>
      </w:r>
      <w:ins w:id="340" w:author="Ian Church" w:date="2020-11-24T09:47:00Z">
        <w:r w:rsidR="00FA19DF">
          <w:t xml:space="preserve">also </w:t>
        </w:r>
      </w:ins>
      <w:r>
        <w:t>enhance acoustic hydrographic surveys by defining the areas of high sound speed variability for better time, cost and effort efficiency</w:t>
      </w:r>
      <w:ins w:id="341" w:author="Ian Church" w:date="2020-11-24T09:48:00Z">
        <w:r w:rsidR="00C34A08">
          <w:t xml:space="preserve"> </w:t>
        </w:r>
        <w:r w:rsidR="00B0593D">
          <w:t>planning</w:t>
        </w:r>
      </w:ins>
      <w:del w:id="342" w:author="Ian Church" w:date="2020-11-24T09:48:00Z">
        <w:r w:rsidDel="00C34A08">
          <w:delText xml:space="preserve"> of the </w:delText>
        </w:r>
        <w:r w:rsidDel="00B0593D">
          <w:delText>survey</w:delText>
        </w:r>
      </w:del>
      <w:r>
        <w:t xml:space="preserve">. </w:t>
      </w:r>
      <w:commentRangeStart w:id="343"/>
      <w:r>
        <w:t xml:space="preserve">Besides, by relying on the baroclinic condition of the domain, biological studies, for instance, habitat mapping, and retention of organisms such as </w:t>
      </w:r>
      <w:r w:rsidRPr="005723C9">
        <w:t xml:space="preserve">phytoplankton </w:t>
      </w:r>
      <w:ins w:id="344" w:author="ara952 reza" w:date="2020-09-10T22:35:00Z">
        <w:r w:rsidR="00F91A76">
          <w:fldChar w:fldCharType="begin" w:fldLock="1"/>
        </w:r>
      </w:ins>
      <w:r w:rsidR="00F91A76">
        <w:instrText>ADDIN CSL_CITATION {"citationItems":[{"id":"ITEM-1","itemData":{"author":[{"dropping-particle":"","family":"Gran","given":"H H","non-dropping-particle":"","parse-names":false,"suffix":""},{"dropping-particle":"","family":"Braarud","given":"T","non-dropping-particle":"","parse-names":false,"suffix":""}],"container-title":"Journal of the Biological Board of Canada","id":"ITEM-1","issue":"5","issued":{"date-parts":[["1935"]]},"note":"Cited By :225\n\nExport Date: 11 September 2020","page":"279-467","title":"A quantitative study of the phytoplankton in the Bay of Fundy and the Gulf of Maine (including observations on hydrography, chemistry and turbidity)","type":"article-journal","volume":"1"},"uris":["http://www.mendeley.com/documents/?uuid=8efdba73-4d5f-40be-8350-f7257f9c24ee"]}],"mendeley":{"formattedCitation":"[46]","plainTextFormattedCitation":"[46]","previouslyFormattedCitation":"[46]"},"properties":{"noteIndex":0},"schema":"https://github.com/citation-style-language/schema/raw/master/csl-citation.json"}</w:instrText>
      </w:r>
      <w:r w:rsidR="00F91A76">
        <w:fldChar w:fldCharType="separate"/>
      </w:r>
      <w:r w:rsidR="00F91A76" w:rsidRPr="00F91A76">
        <w:rPr>
          <w:noProof/>
        </w:rPr>
        <w:t>[46]</w:t>
      </w:r>
      <w:ins w:id="345" w:author="ara952 reza" w:date="2020-09-10T22:35:00Z">
        <w:r w:rsidR="00F91A76">
          <w:fldChar w:fldCharType="end"/>
        </w:r>
      </w:ins>
      <w:del w:id="346" w:author="ara952 reza" w:date="2020-09-10T22:35:00Z">
        <w:r w:rsidDel="00F91A76">
          <w:delText>(</w:delText>
        </w:r>
        <w:r w:rsidRPr="005723C9" w:rsidDel="00F91A76">
          <w:delText>Gran and Braarud, 1935</w:delText>
        </w:r>
        <w:r w:rsidDel="00F91A76">
          <w:delText>)</w:delText>
        </w:r>
      </w:del>
      <w:r w:rsidRPr="005723C9">
        <w:t xml:space="preserve">, zooplankton </w:t>
      </w:r>
      <w:ins w:id="347" w:author="ara952 reza" w:date="2020-09-10T22:37:00Z">
        <w:r w:rsidR="00F91A76">
          <w:fldChar w:fldCharType="begin" w:fldLock="1"/>
        </w:r>
      </w:ins>
      <w:r w:rsidR="00F91A76">
        <w:instrText>ADDIN CSL_CITATION {"citationItems":[{"id":"ITEM-1","itemData":{"author":[{"dropping-particle":"","family":"Fish","given":"C J","non-dropping-particle":"","parse-names":false,"suffix":""},{"dropping-particle":"","family":"Johnson","given":"M W","non-dropping-particle":"","parse-names":false,"suffix":""}],"container-title":"J. Biol. Board Can.","id":"ITEM-1","issue":"3","issued":{"date-parts":[["1937"]]},"note":"Cited By :40\n\nExport Date: 11 September 2020","page":"189-322","title":"The biology of the zooplankton population in the Bay of Fundy and Gulf of Maine with special reference to production and distribution","type":"article-journal","volume":"3"},"uris":["http://www.mendeley.com/documents/?uuid=a889b3c5-119b-4a68-91f0-2ca984f1b172"]}],"mendeley":{"formattedCitation":"[47]","plainTextFormattedCitation":"[47]","previouslyFormattedCitation":"[47]"},"properties":{"noteIndex":0},"schema":"https://github.com/citation-style-language/schema/raw/master/csl-citation.json"}</w:instrText>
      </w:r>
      <w:r w:rsidR="00F91A76">
        <w:fldChar w:fldCharType="separate"/>
      </w:r>
      <w:r w:rsidR="00F91A76" w:rsidRPr="00F91A76">
        <w:rPr>
          <w:noProof/>
        </w:rPr>
        <w:t>[47]</w:t>
      </w:r>
      <w:ins w:id="348" w:author="ara952 reza" w:date="2020-09-10T22:37:00Z">
        <w:r w:rsidR="00F91A76">
          <w:fldChar w:fldCharType="end"/>
        </w:r>
      </w:ins>
      <w:del w:id="349" w:author="ara952 reza" w:date="2020-09-10T22:37:00Z">
        <w:r w:rsidDel="00F91A76">
          <w:delText>(</w:delText>
        </w:r>
        <w:r w:rsidRPr="005723C9" w:rsidDel="00F91A76">
          <w:delText>Fish and Johnson,1937</w:delText>
        </w:r>
        <w:r w:rsidDel="00F91A76">
          <w:delText>)</w:delText>
        </w:r>
      </w:del>
      <w:r w:rsidRPr="005723C9">
        <w:t xml:space="preserve">, scallop larvae </w:t>
      </w:r>
      <w:ins w:id="350" w:author="ara952 reza" w:date="2020-09-10T22:37:00Z">
        <w:r w:rsidR="00F91A76">
          <w:fldChar w:fldCharType="begin" w:fldLock="1"/>
        </w:r>
      </w:ins>
      <w:r w:rsidR="00F91A76">
        <w:instrText>ADDIN CSL_CITATION {"citationItems":[{"id":"ITEM-1","itemData":{"author":[{"dropping-particle":"","family":"Dickie","given":"L M","non-dropping-particle":"","parse-names":false,"suffix":""}],"container-title":"Journal of the Fisheries Research Board of Canada","id":"ITEM-1","issue":"6","issued":{"date-parts":[["1955"]]},"note":"Cited By :86\n\nExport Date: 10 September 2020","page":"797-857","title":"Fluctuations in abundance of the giant scallop, Placopecten magellanicus (Gmelin), in the Digby area of the Bay of Fundy","type":"article-journal","volume":"12"},"uris":["http://www.mendeley.com/documents/?uuid=12ac01d9-4ec4-4e88-b399-c3ebbe5c9f50"]}],"mendeley":{"formattedCitation":"[19]","plainTextFormattedCitation":"[19]","previouslyFormattedCitation":"[19]"},"properties":{"noteIndex":0},"schema":"https://github.com/citation-style-language/schema/raw/master/csl-citation.json"}</w:instrText>
      </w:r>
      <w:r w:rsidR="00F91A76">
        <w:fldChar w:fldCharType="separate"/>
      </w:r>
      <w:r w:rsidR="00F91A76" w:rsidRPr="00F91A76">
        <w:rPr>
          <w:noProof/>
        </w:rPr>
        <w:t>[19]</w:t>
      </w:r>
      <w:ins w:id="351" w:author="ara952 reza" w:date="2020-09-10T22:37:00Z">
        <w:r w:rsidR="00F91A76">
          <w:fldChar w:fldCharType="end"/>
        </w:r>
      </w:ins>
      <w:ins w:id="352" w:author="Ian Church" w:date="2020-11-24T09:48:00Z">
        <w:r w:rsidR="00B0593D">
          <w:t xml:space="preserve"> </w:t>
        </w:r>
      </w:ins>
      <w:del w:id="353" w:author="ara952 reza" w:date="2020-09-10T22:37:00Z">
        <w:r w:rsidDel="00F91A76">
          <w:delText>(</w:delText>
        </w:r>
        <w:r w:rsidRPr="005723C9" w:rsidDel="00F91A76">
          <w:delText>Dickie, 1955</w:delText>
        </w:r>
        <w:r w:rsidDel="00F91A76">
          <w:delText xml:space="preserve">) </w:delText>
        </w:r>
      </w:del>
      <w:r>
        <w:t>which finally provide better insight for decision-makers to provide a sustainable plan for the marine environment.</w:t>
      </w:r>
      <w:r w:rsidRPr="000546B3">
        <w:t xml:space="preserve"> </w:t>
      </w:r>
      <w:commentRangeEnd w:id="343"/>
      <w:r w:rsidR="00345F93">
        <w:rPr>
          <w:rStyle w:val="CommentReference"/>
        </w:rPr>
        <w:commentReference w:id="343"/>
      </w:r>
    </w:p>
    <w:p w14:paraId="0BD3C435" w14:textId="27F84E46" w:rsidR="00E05141" w:rsidRDefault="00E05141" w:rsidP="00E05141">
      <w:pPr>
        <w:jc w:val="both"/>
      </w:pPr>
      <w:r>
        <w:t xml:space="preserve">In this model for the Bay of Fundy, we use a high-resolution mesh </w:t>
      </w:r>
      <w:ins w:id="354" w:author="Ian Church" w:date="2020-11-24T09:50:00Z">
        <w:r w:rsidR="00F10077">
          <w:t>(</w:t>
        </w:r>
      </w:ins>
      <w:r>
        <w:t xml:space="preserve">up to </w:t>
      </w:r>
      <w:ins w:id="355" w:author="Ian Church" w:date="2020-11-24T11:04:00Z">
        <w:r w:rsidR="00B7331E">
          <w:t>2</w:t>
        </w:r>
      </w:ins>
      <w:del w:id="356" w:author="Ian Church" w:date="2020-11-24T11:04:00Z">
        <w:r w:rsidDel="00B7331E">
          <w:delText>1</w:delText>
        </w:r>
      </w:del>
      <w:r>
        <w:t>0 meters</w:t>
      </w:r>
      <w:ins w:id="357" w:author="Ian Church" w:date="2020-11-24T09:50:00Z">
        <w:r w:rsidR="00F10077">
          <w:t>)</w:t>
        </w:r>
      </w:ins>
      <w:r>
        <w:t xml:space="preserve"> to resolve the oceanographic condition of the </w:t>
      </w:r>
      <w:del w:id="358" w:author="ara952 reza" w:date="2020-09-10T22:38:00Z">
        <w:r w:rsidDel="00F91A76">
          <w:delText>Bay</w:delText>
        </w:r>
      </w:del>
      <w:ins w:id="359" w:author="ara952 reza" w:date="2020-09-10T22:38:00Z">
        <w:r w:rsidR="00F91A76">
          <w:t>Bay, specifically temperature and salinity,</w:t>
        </w:r>
      </w:ins>
      <w:r>
        <w:t xml:space="preserve"> for two months in July and August 2018. </w:t>
      </w:r>
    </w:p>
    <w:p w14:paraId="561ADF2C" w14:textId="448EB8F7" w:rsidR="00E05141" w:rsidRPr="00F76C0C" w:rsidRDefault="00E05141" w:rsidP="00E05141">
      <w:pPr>
        <w:jc w:val="both"/>
      </w:pPr>
      <w:del w:id="360" w:author="Ian Church" w:date="2020-11-24T09:51:00Z">
        <w:r w:rsidDel="00635BF3">
          <w:delText>The paper is composed as follows. In section 2, we describe t</w:delText>
        </w:r>
      </w:del>
      <w:ins w:id="361" w:author="Ian Church" w:date="2020-11-24T09:51:00Z">
        <w:r w:rsidR="00635BF3">
          <w:t>T</w:t>
        </w:r>
      </w:ins>
      <w:r>
        <w:t>he model configuration, open boundary forcing, and initialization</w:t>
      </w:r>
      <w:ins w:id="362" w:author="Ian Church" w:date="2020-11-24T09:51:00Z">
        <w:r w:rsidR="00635BF3">
          <w:t xml:space="preserve"> is reviewed in Section 2, </w:t>
        </w:r>
      </w:ins>
      <w:del w:id="363" w:author="Ian Church" w:date="2020-11-24T09:51:00Z">
        <w:r w:rsidDel="00635BF3">
          <w:delText>.</w:delText>
        </w:r>
      </w:del>
      <w:ins w:id="364" w:author="Ian Church" w:date="2020-11-24T09:51:00Z">
        <w:r w:rsidR="00635BF3">
          <w:t>while</w:t>
        </w:r>
      </w:ins>
      <w:r>
        <w:t xml:space="preserve"> </w:t>
      </w:r>
      <w:del w:id="365" w:author="Ian Church" w:date="2020-11-24T09:51:00Z">
        <w:r w:rsidDel="00635BF3">
          <w:delText>S</w:delText>
        </w:r>
      </w:del>
      <w:ins w:id="366" w:author="Ian Church" w:date="2020-11-24T09:51:00Z">
        <w:r w:rsidR="00635BF3">
          <w:t>s</w:t>
        </w:r>
      </w:ins>
      <w:r>
        <w:t xml:space="preserve">ection 3 presents the model evaluation against Saint John River tide gauge data, Canadian Hydrographic Service (CHS) published </w:t>
      </w:r>
      <w:ins w:id="367" w:author="Ian Church" w:date="2020-11-24T09:52:00Z">
        <w:r w:rsidR="00635BF3">
          <w:t xml:space="preserve">tidal harmonic </w:t>
        </w:r>
      </w:ins>
      <w:r>
        <w:t>constituents for the Bay of Fundy</w:t>
      </w:r>
      <w:ins w:id="368" w:author="Ian Church" w:date="2020-11-24T09:52:00Z">
        <w:r w:rsidR="00635BF3">
          <w:t>,</w:t>
        </w:r>
      </w:ins>
      <w:r>
        <w:t xml:space="preserve"> </w:t>
      </w:r>
      <w:ins w:id="369" w:author="Ian Church" w:date="2020-11-24T09:52:00Z">
        <w:r w:rsidR="001A2DFF">
          <w:t xml:space="preserve">and </w:t>
        </w:r>
      </w:ins>
      <w:del w:id="370" w:author="Ian Church" w:date="2020-11-24T09:52:00Z">
        <w:r w:rsidDel="00635BF3">
          <w:delText xml:space="preserve">and </w:delText>
        </w:r>
      </w:del>
      <w:r>
        <w:t xml:space="preserve">CTD casts from fieldwork and the </w:t>
      </w:r>
      <w:commentRangeStart w:id="371"/>
      <w:r>
        <w:t>World Ocean Atlas Database</w:t>
      </w:r>
      <w:commentRangeEnd w:id="371"/>
      <w:r w:rsidR="001A2DFF">
        <w:rPr>
          <w:rStyle w:val="CommentReference"/>
        </w:rPr>
        <w:commentReference w:id="371"/>
      </w:r>
      <w:r>
        <w:t xml:space="preserve">. Section 4 presents the summary and conclusion. </w:t>
      </w:r>
    </w:p>
    <w:bookmarkEnd w:id="275"/>
    <w:p w14:paraId="5FF0847B" w14:textId="71CE1E50" w:rsidR="00E05141" w:rsidDel="00F91A76" w:rsidRDefault="00E05141" w:rsidP="00E05141">
      <w:pPr>
        <w:jc w:val="both"/>
        <w:rPr>
          <w:del w:id="372" w:author="Ian Church" w:date="2020-04-27T15:40:00Z"/>
        </w:rPr>
      </w:pPr>
    </w:p>
    <w:p w14:paraId="0B6DD602" w14:textId="08D64CD7" w:rsidR="00F91A76" w:rsidDel="00EB4A38" w:rsidRDefault="00F91A76" w:rsidP="00E05141">
      <w:pPr>
        <w:jc w:val="both"/>
        <w:rPr>
          <w:ins w:id="373" w:author="ara952 reza" w:date="2020-09-10T22:38:00Z"/>
          <w:del w:id="374" w:author="Ian Church" w:date="2020-11-24T09:53:00Z"/>
        </w:rPr>
      </w:pPr>
    </w:p>
    <w:p w14:paraId="56D93182" w14:textId="360A267E" w:rsidR="00F91A76" w:rsidDel="00EB4A38" w:rsidRDefault="00F91A76" w:rsidP="00E05141">
      <w:pPr>
        <w:jc w:val="both"/>
        <w:rPr>
          <w:ins w:id="375" w:author="ara952 reza" w:date="2020-09-10T22:38:00Z"/>
          <w:del w:id="376" w:author="Ian Church" w:date="2020-11-24T09:53: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3D33574E" w:rsidR="00E05141" w:rsidRDefault="00F91A76">
      <w:pPr>
        <w:autoSpaceDE w:val="0"/>
        <w:autoSpaceDN w:val="0"/>
        <w:adjustRightInd w:val="0"/>
        <w:spacing w:after="120" w:line="240" w:lineRule="auto"/>
        <w:jc w:val="both"/>
        <w:pPrChange w:id="377" w:author="Ian Church" w:date="2020-11-24T09:53:00Z">
          <w:pPr>
            <w:autoSpaceDE w:val="0"/>
            <w:autoSpaceDN w:val="0"/>
            <w:adjustRightInd w:val="0"/>
            <w:spacing w:after="0" w:line="240" w:lineRule="auto"/>
            <w:jc w:val="both"/>
          </w:pPr>
        </w:pPrChange>
      </w:pPr>
      <w:ins w:id="378" w:author="ara952 reza" w:date="2020-09-10T22:40:00Z">
        <w:r>
          <w:t xml:space="preserve">A high-resolution model </w:t>
        </w:r>
      </w:ins>
      <w:del w:id="379" w:author="ara952 reza" w:date="2020-09-10T22:41:00Z">
        <w:r w:rsidR="00E05141" w:rsidDel="00F91A76">
          <w:delText xml:space="preserve">Two model configurations have </w:delText>
        </w:r>
      </w:del>
      <w:ins w:id="380" w:author="ara952 reza" w:date="2020-09-10T22:41:00Z">
        <w:r>
          <w:t xml:space="preserve">has </w:t>
        </w:r>
      </w:ins>
      <w:r w:rsidR="00E05141">
        <w:t>been developed for this study</w:t>
      </w:r>
      <w:ins w:id="381" w:author="ara952 reza" w:date="2020-09-10T22:41:00Z">
        <w:r>
          <w:t xml:space="preserve"> with the </w:t>
        </w:r>
      </w:ins>
      <w:del w:id="382" w:author="ara952 reza" w:date="2020-09-10T22:41:00Z">
        <w:r w:rsidR="00E05141" w:rsidDel="00F91A76">
          <w:delText xml:space="preserve">. The first ranges in </w:delText>
        </w:r>
      </w:del>
      <w:r w:rsidR="00E05141">
        <w:t xml:space="preserve">horizontal resolution from </w:t>
      </w:r>
      <w:commentRangeStart w:id="383"/>
      <w:r w:rsidR="00E05141">
        <w:t>20m</w:t>
      </w:r>
      <w:commentRangeEnd w:id="383"/>
      <w:r w:rsidR="006367BD">
        <w:rPr>
          <w:rStyle w:val="CommentReference"/>
        </w:rPr>
        <w:commentReference w:id="383"/>
      </w:r>
      <w:r w:rsidR="00E05141">
        <w:t xml:space="preserve"> to 6km</w:t>
      </w:r>
      <w:del w:id="384" w:author="ara952 reza" w:date="2020-09-10T22:41:00Z">
        <w:r w:rsidR="00E05141" w:rsidDel="00F91A76">
          <w:delText xml:space="preserve"> and the second from 10m to 6km</w:delText>
        </w:r>
      </w:del>
      <w:r w:rsidR="00E05141">
        <w:t xml:space="preserve">. The domain covers the </w:t>
      </w:r>
      <w:ins w:id="385" w:author="Ian Church" w:date="2020-11-24T09:54:00Z">
        <w:r w:rsidR="00944B12">
          <w:t>entire</w:t>
        </w:r>
      </w:ins>
      <w:del w:id="386" w:author="Ian Church" w:date="2020-11-24T09:54:00Z">
        <w:r w:rsidR="00E05141" w:rsidDel="00944B12">
          <w:delText>whole</w:delText>
        </w:r>
      </w:del>
      <w:r w:rsidR="00E05141">
        <w:t xml:space="preserve"> Bay of Fundy including Chignecto Bay and Minas Basin</w:t>
      </w:r>
      <w:ins w:id="387" w:author="Ian Church" w:date="2020-11-24T09:54:00Z">
        <w:r w:rsidR="00944B12">
          <w:t>,</w:t>
        </w:r>
      </w:ins>
      <w:r w:rsidR="00E05141">
        <w:t xml:space="preserve"> and </w:t>
      </w:r>
      <w:ins w:id="388" w:author="Ian Church" w:date="2020-11-24T09:54:00Z">
        <w:r w:rsidR="00944B12">
          <w:t xml:space="preserve">the </w:t>
        </w:r>
      </w:ins>
      <w:del w:id="389" w:author="Ian Church" w:date="2020-11-24T09:54:00Z">
        <w:r w:rsidR="00E05141" w:rsidDel="00944B12">
          <w:delText xml:space="preserve">upper </w:delText>
        </w:r>
      </w:del>
      <w:ins w:id="390" w:author="Ian Church" w:date="2020-11-24T09:54:00Z">
        <w:r w:rsidR="00944B12">
          <w:t xml:space="preserve">lower </w:t>
        </w:r>
      </w:ins>
      <w:r w:rsidR="00E05141">
        <w:t xml:space="preserve">part of </w:t>
      </w:r>
      <w:ins w:id="391" w:author="Ian Church" w:date="2020-11-24T09:54:00Z">
        <w:r w:rsidR="00944B12">
          <w:t xml:space="preserve">the </w:t>
        </w:r>
      </w:ins>
      <w:r w:rsidR="00E05141">
        <w:t xml:space="preserve">Saint John River </w:t>
      </w:r>
      <w:del w:id="392" w:author="Ian Church" w:date="2020-11-24T09:54:00Z">
        <w:r w:rsidR="00E05141" w:rsidDel="00944B12">
          <w:delText xml:space="preserve">up </w:delText>
        </w:r>
      </w:del>
      <w:r w:rsidR="00E05141">
        <w:t xml:space="preserve">to </w:t>
      </w:r>
      <w:commentRangeStart w:id="393"/>
      <w:r w:rsidR="00E05141">
        <w:t>Evandale, New Brunswick</w:t>
      </w:r>
      <w:commentRangeEnd w:id="393"/>
      <w:r w:rsidR="00520A4B">
        <w:rPr>
          <w:rStyle w:val="CommentReference"/>
        </w:rPr>
        <w:commentReference w:id="393"/>
      </w:r>
      <w:r w:rsidR="00E05141">
        <w:t>. The following subsections explain the model configuration, parameters, and open boundary forcing</w:t>
      </w:r>
      <w:ins w:id="394" w:author="ara952 reza" w:date="2020-09-10T22:42:00Z">
        <w:r>
          <w:t>,</w:t>
        </w:r>
      </w:ins>
      <w:ins w:id="395" w:author="Ian Church" w:date="2020-11-24T09:53:00Z">
        <w:r w:rsidR="00EB4A38">
          <w:t xml:space="preserve"> </w:t>
        </w:r>
      </w:ins>
      <w:del w:id="396" w:author="ara952 reza" w:date="2020-09-10T22:42:00Z">
        <w:r w:rsidR="00E05141" w:rsidDel="00F91A76">
          <w:delText xml:space="preserve"> and </w:delText>
        </w:r>
      </w:del>
      <w:r w:rsidR="00E05141">
        <w:t>initialization</w:t>
      </w:r>
      <w:ins w:id="397" w:author="ara952 reza" w:date="2020-09-10T22:42:00Z">
        <w:r>
          <w:t>, and surface forcing</w:t>
        </w:r>
      </w:ins>
      <w:r w:rsidR="00E05141">
        <w:t>.</w:t>
      </w:r>
    </w:p>
    <w:p w14:paraId="7F1C9282" w14:textId="7F044782" w:rsidR="00E05141" w:rsidRPr="00860784" w:rsidDel="00FE5BEE" w:rsidRDefault="00E05141" w:rsidP="00E05141">
      <w:pPr>
        <w:autoSpaceDE w:val="0"/>
        <w:autoSpaceDN w:val="0"/>
        <w:adjustRightInd w:val="0"/>
        <w:spacing w:after="0" w:line="240" w:lineRule="auto"/>
        <w:jc w:val="both"/>
        <w:rPr>
          <w:del w:id="398" w:author="Ian Church" w:date="2020-04-27T16:37:00Z"/>
        </w:rPr>
      </w:pPr>
    </w:p>
    <w:p w14:paraId="062D7180" w14:textId="7B6CA5BE" w:rsidR="00E05141" w:rsidRPr="00FB6936" w:rsidDel="00FE5BEE" w:rsidRDefault="00E05141" w:rsidP="00E05141">
      <w:pPr>
        <w:jc w:val="both"/>
        <w:rPr>
          <w:del w:id="399"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05DFD684" w:rsidR="00E05141" w:rsidRDefault="004A7AA3" w:rsidP="00E05141">
      <w:pPr>
        <w:jc w:val="both"/>
      </w:pPr>
      <w:r>
        <w:rPr>
          <w:noProof/>
        </w:rPr>
        <w:lastRenderedPageBreak/>
        <mc:AlternateContent>
          <mc:Choice Requires="wpg">
            <w:drawing>
              <wp:anchor distT="0" distB="0" distL="114300" distR="114300" simplePos="0" relativeHeight="251845632" behindDoc="0" locked="0" layoutInCell="1" allowOverlap="1" wp14:anchorId="43ABEB86" wp14:editId="23B68B5E">
                <wp:simplePos x="0" y="0"/>
                <wp:positionH relativeFrom="margin">
                  <wp:align>left</wp:align>
                </wp:positionH>
                <wp:positionV relativeFrom="paragraph">
                  <wp:posOffset>3040249</wp:posOffset>
                </wp:positionV>
                <wp:extent cx="5859145" cy="3163570"/>
                <wp:effectExtent l="0" t="0" r="8255" b="0"/>
                <wp:wrapTopAndBottom/>
                <wp:docPr id="131" name="Group 131"/>
                <wp:cNvGraphicFramePr/>
                <a:graphic xmlns:a="http://schemas.openxmlformats.org/drawingml/2006/main">
                  <a:graphicData uri="http://schemas.microsoft.com/office/word/2010/wordprocessingGroup">
                    <wpg:wgp>
                      <wpg:cNvGrpSpPr/>
                      <wpg:grpSpPr>
                        <a:xfrm>
                          <a:off x="0" y="0"/>
                          <a:ext cx="5859517" cy="3163613"/>
                          <a:chOff x="0" y="0"/>
                          <a:chExt cx="5819775" cy="3025140"/>
                        </a:xfrm>
                      </wpg:grpSpPr>
                      <pic:pic xmlns:pic="http://schemas.openxmlformats.org/drawingml/2006/picture">
                        <pic:nvPicPr>
                          <pic:cNvPr id="63" name="Picture 6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014413" y="0"/>
                            <a:ext cx="3914775" cy="3025140"/>
                          </a:xfrm>
                          <a:prstGeom prst="rect">
                            <a:avLst/>
                          </a:prstGeom>
                          <a:noFill/>
                          <a:ln>
                            <a:noFill/>
                          </a:ln>
                        </pic:spPr>
                      </pic:pic>
                      <pic:pic xmlns:pic="http://schemas.openxmlformats.org/drawingml/2006/picture">
                        <pic:nvPicPr>
                          <pic:cNvPr id="124" name="Picture 12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433388"/>
                            <a:ext cx="1704975" cy="1316990"/>
                          </a:xfrm>
                          <a:prstGeom prst="rect">
                            <a:avLst/>
                          </a:prstGeom>
                          <a:noFill/>
                          <a:ln>
                            <a:noFill/>
                          </a:ln>
                        </pic:spPr>
                      </pic:pic>
                      <pic:pic xmlns:pic="http://schemas.openxmlformats.org/drawingml/2006/picture">
                        <pic:nvPicPr>
                          <pic:cNvPr id="125" name="Picture 12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229100" y="442913"/>
                            <a:ext cx="1590675" cy="1228090"/>
                          </a:xfrm>
                          <a:prstGeom prst="rect">
                            <a:avLst/>
                          </a:prstGeom>
                          <a:noFill/>
                          <a:ln>
                            <a:noFill/>
                          </a:ln>
                        </pic:spPr>
                      </pic:pic>
                      <wps:wsp>
                        <wps:cNvPr id="127" name="Straight Arrow Connector 127"/>
                        <wps:cNvCnPr/>
                        <wps:spPr>
                          <a:xfrm flipV="1">
                            <a:off x="3619500" y="604838"/>
                            <a:ext cx="766763" cy="50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8" name="Straight Arrow Connector 128"/>
                        <wps:cNvCnPr/>
                        <wps:spPr>
                          <a:xfrm>
                            <a:off x="3619500" y="1181100"/>
                            <a:ext cx="766445"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9" name="Straight Arrow Connector 129"/>
                        <wps:cNvCnPr/>
                        <wps:spPr>
                          <a:xfrm flipH="1" flipV="1">
                            <a:off x="1504950" y="604838"/>
                            <a:ext cx="795338" cy="6238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0" name="Straight Arrow Connector 130"/>
                        <wps:cNvCnPr/>
                        <wps:spPr>
                          <a:xfrm flipH="1">
                            <a:off x="1528763" y="1266825"/>
                            <a:ext cx="799782"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AA1CC6" id="Group 131" o:spid="_x0000_s1026" style="position:absolute;margin-left:0;margin-top:239.4pt;width:461.35pt;height:249.1pt;z-index:251845632;mso-position-horizontal:left;mso-position-horizontal-relative:margin;mso-width-relative:margin;mso-height-relative:margin" coordsize="58197,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CgAAAAAA&#10;AAAhAJIfy1hqvwAAar8AABUAAABkcnMvbWVkaWEvaW1hZ2UyLmpwZWf/2P/gABBKRklGAAEBAQDc&#10;ANwAAP/bAEMAAgEBAQEBAgEBAQICAgICBAMCAgICBQQEAwQGBQYGBgUGBgYHCQgGBwkHBgYICwgJ&#10;CgoKCgoGCAsMCwoMCQoKCv/bAEMBAgICAgICBQMDBQoHBgcKCgoKCgoKCgoKCgoKCgoKCgoKCgoK&#10;CgoKCgoKCgoKCgoKCgoKCgoKCgoKCgoKCgoKCv/AABEIAT0B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BiYSMGxtgAAsbYAABUAAABkcnMv&#10;bWVkaWEvaW1hZ2UzLmpwZWf/2P/gABBKRklGAAEBAQDcANwAAP/bAEMAAgEBAQEBAgEBAQICAgIC&#10;BAMCAgICBQQEAwQGBQYGBgUGBgYHCQgGBwkHBgYICwgJCgoKCgoGCAsMCwoMCQoKCv/bAEMBAgIC&#10;AgICBQMDBQoHBgcKCgoKCgoKCgoKCgoKCgoKCgoKCgoKCgoKCgoKCgoKCgoKCgoKCgoKCgoKCgoK&#10;CgoKCv/AABEIAScB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">
                <v:shape id="Picture 63" o:spid="_x0000_s1027" type="#_x0000_t75" style="position:absolute;left:10144;width:39147;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">
                  <v:imagedata r:id="rId24" o:title=""/>
                </v:shape>
                <v:shape id="Picture 124" o:spid="_x0000_s1028" type="#_x0000_t75" style="position:absolute;top:4333;width:17049;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">
                  <v:imagedata r:id="rId25" o:title=""/>
                </v:shape>
                <v:shape id="Picture 125" o:spid="_x0000_s1029" type="#_x0000_t75" style="position:absolute;left:42291;top:4429;width:15906;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">
                  <v:imagedata r:id="rId26" o:title=""/>
                </v:shape>
                <v:shape id="Straight Arrow Connector 127" o:spid="_x0000_s1030" type="#_x0000_t32" style="position:absolute;left:36195;top:6048;width:7667;height:5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Straight Arrow Connector 128" o:spid="_x0000_s1031" type="#_x0000_t32" style="position:absolute;left:36195;top:11811;width:7664;height:3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Straight Arrow Connector 129" o:spid="_x0000_s1032" type="#_x0000_t32" style="position:absolute;left:15049;top:6048;width:7953;height:6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" strokecolor="#ed7d31 [3205]" strokeweight=".5pt">
                  <v:stroke endarrow="block" joinstyle="miter"/>
                </v:shape>
                <v:shape id="Straight Arrow Connector 130" o:spid="_x0000_s1033" type="#_x0000_t32" style="position:absolute;left:15287;top:12668;width:7998;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" strokecolor="#ed7d31 [3205]" strokeweight=".5pt">
                  <v:stroke endarrow="block" joinstyle="miter"/>
                </v:shape>
                <w10:wrap type="topAndBottom" anchorx="margin"/>
              </v:group>
            </w:pict>
          </mc:Fallback>
        </mc:AlternateContent>
      </w:r>
      <w:del w:id="400" w:author="Ian Church" w:date="2020-11-24T09:57:00Z">
        <w:r w:rsidR="00E05141" w:rsidRPr="00FB6936" w:rsidDel="00AE7879">
          <w:delText>In this paper</w:delText>
        </w:r>
        <w:r w:rsidR="00E05141" w:rsidDel="00AE7879">
          <w:delText>,</w:delText>
        </w:r>
        <w:r w:rsidR="00E05141" w:rsidRPr="00FB6936" w:rsidDel="00AE7879">
          <w:delText xml:space="preserve"> we use</w:delText>
        </w:r>
      </w:del>
      <w:ins w:id="401" w:author="Ian Church" w:date="2020-11-24T09:57:00Z">
        <w:r w:rsidR="00AE7879">
          <w:t>The</w:t>
        </w:r>
      </w:ins>
      <w:r w:rsidR="00E05141" w:rsidRPr="00FB6936">
        <w:t xml:space="preserve"> Finite-Volume Community Ocean Model, FVCOM, which </w:t>
      </w:r>
      <w:del w:id="402" w:author="Ian Church" w:date="2020-11-24T09:57:00Z">
        <w:r w:rsidR="00E05141" w:rsidRPr="00FB6936" w:rsidDel="00AE7879">
          <w:delText>i</w:delText>
        </w:r>
      </w:del>
      <w:ins w:id="403" w:author="Ian Church" w:date="2020-11-24T09:57:00Z">
        <w:r w:rsidR="00AE7879">
          <w:t>wa</w:t>
        </w:r>
      </w:ins>
      <w:r w:rsidR="00E05141" w:rsidRPr="00FB6936">
        <w:t>s originally developed by</w:t>
      </w:r>
      <w:ins w:id="404" w:author="Ian Church" w:date="2020-11-24T09:58:00Z">
        <w:r w:rsidR="004C1783">
          <w:t xml:space="preserve"> Chen, et al, 2003</w:t>
        </w:r>
      </w:ins>
      <w:r w:rsidR="00E05141" w:rsidRPr="00FB6936">
        <w:t xml:space="preserve"> </w:t>
      </w:r>
      <w:ins w:id="405" w:author="ara952 reza" w:date="2020-09-10T22:44:00Z">
        <w:r w:rsidR="00F91A76">
          <w:fldChar w:fldCharType="begin" w:fldLock="1"/>
        </w:r>
      </w:ins>
      <w:r w:rsidR="002F3DF4">
        <w:instrText>ADDIN CSL_CITATION {"citationItems":[{"id":"ITEM-1","itemData":{"DOI":"10.1175/1520-0426(2003)020&lt;0159:AUGFVT&gt;2.0.CO;2","author":[{"dropping-particle":"","family":"Chen","given":"C","non-dropping-particle":"","parse-names":false,"suffix":""},{"dropping-particle":"","family":"Liu","given":"H","non-dropping-particle":"","parse-names":false,"suffix":""},{"dropping-particle":"","family":"Beardsley","given":"R C","non-dropping-particle":"","parse-names":false,"suffix":""}],"container-title":"Journal of Atmospheric and Oceanic Technology","id":"ITEM-1","issue":"1","issued":{"date-parts":[["2003"]]},"note":"Cited By :930\n\nExport Date: 11 September 2020","page":"159-186","title":"An unstructured grid, finite-volume, three-dimensional, primitive equations ocean model: Application to coastal ocean and estuaries","type":"article-journal","volume":"20"},"uris":["http://www.mendeley.com/documents/?uuid=c20fee6e-c323-4e9b-a3bf-1f43550c9aef"]}],"mendeley":{"formattedCitation":"[48]","plainTextFormattedCitation":"[48]","previouslyFormattedCitation":"[48]"},"properties":{"noteIndex":0},"schema":"https://github.com/citation-style-language/schema/raw/master/csl-citation.json"}</w:instrText>
      </w:r>
      <w:r w:rsidR="00F91A76">
        <w:fldChar w:fldCharType="separate"/>
      </w:r>
      <w:r w:rsidR="00F91A76" w:rsidRPr="00F91A76">
        <w:rPr>
          <w:noProof/>
        </w:rPr>
        <w:t>[48]</w:t>
      </w:r>
      <w:ins w:id="406" w:author="ara952 reza" w:date="2020-09-10T22:44:00Z">
        <w:r w:rsidR="00F91A76">
          <w:fldChar w:fldCharType="end"/>
        </w:r>
      </w:ins>
      <w:del w:id="407" w:author="ara952 reza" w:date="2020-09-10T22:44:00Z">
        <w:r w:rsidR="00E05141" w:rsidRPr="00FB6936" w:rsidDel="00F91A76">
          <w:delText>Chen et al.,(2003)</w:delText>
        </w:r>
      </w:del>
      <w:r w:rsidR="00E05141" w:rsidRPr="00FB6936">
        <w:t xml:space="preserve"> and upgraded by the joint effort of University of Massachusetts Dartmouth</w:t>
      </w:r>
      <w:r w:rsidR="00E05141">
        <w:t xml:space="preserve"> </w:t>
      </w:r>
      <w:r w:rsidR="00E05141" w:rsidRPr="00FB6936">
        <w:t>(UMAS-D) and Woods Hole Oceanographic Institution</w:t>
      </w:r>
      <w:r w:rsidR="00E05141">
        <w:t xml:space="preserve"> </w:t>
      </w:r>
      <w:r w:rsidR="00E05141" w:rsidRPr="00FB6936">
        <w:t>(WHOI)</w:t>
      </w:r>
      <w:r w:rsidR="00E05141">
        <w:t xml:space="preserve"> </w:t>
      </w:r>
      <w:ins w:id="408" w:author="ara952 reza" w:date="2020-09-10T22:46:00Z">
        <w:r w:rsidR="002F3DF4">
          <w:fldChar w:fldCharType="begin" w:fldLock="1"/>
        </w:r>
      </w:ins>
      <w:r w:rsidR="002F3DF4">
        <w:instrText>ADDIN CSL_CITATION {"citationItems":[{"id":"ITEM-1","itemData":{"author":[{"dropping-particle":"","family":"Chen","given":"C","non-dropping-particle":"","parse-names":false,"suffix":""},{"dropping-particle":"","family":"Beardsley","given":"R C","non-dropping-particle":"","parse-names":false,"suffix":""},{"dropping-particle":"","family":"Cowles","given":"G","non-dropping-particle":"","parse-names":false,"suffix":""}],"container-title":"An Unstructured Grid, Finite-volume Coastal Ocean Model: FVCOM User Manual","id":"ITEM-1","issued":{"date-parts":[["2006"]]},"note":"Cited By :293\n\nExport Date: 11 September 2020","title":"An unstructured grid, finite-volume coastal ocean model: FVCOM user manual","type":"article-journal"},"uris":["http://www.mendeley.com/documents/?uuid=c3856547-beb2-446a-b964-00e5620e44af"]}],"mendeley":{"formattedCitation":"[49]","plainTextFormattedCitation":"[49]","previouslyFormattedCitation":"[49]"},"properties":{"noteIndex":0},"schema":"https://github.com/citation-style-language/schema/raw/master/csl-citation.json"}</w:instrText>
      </w:r>
      <w:r w:rsidR="002F3DF4">
        <w:fldChar w:fldCharType="separate"/>
      </w:r>
      <w:r w:rsidR="002F3DF4" w:rsidRPr="002F3DF4">
        <w:rPr>
          <w:noProof/>
        </w:rPr>
        <w:t>[49]</w:t>
      </w:r>
      <w:ins w:id="409" w:author="ara952 reza" w:date="2020-09-10T22:46:00Z">
        <w:r w:rsidR="002F3DF4">
          <w:fldChar w:fldCharType="end"/>
        </w:r>
      </w:ins>
      <w:ins w:id="410" w:author="Ian Church" w:date="2020-11-24T09:58:00Z">
        <w:r w:rsidR="004C1783">
          <w:t>,</w:t>
        </w:r>
      </w:ins>
      <w:ins w:id="411" w:author="Ian Church" w:date="2020-11-24T09:57:00Z">
        <w:r w:rsidR="00AE7879">
          <w:t xml:space="preserve"> was used for this simulation</w:t>
        </w:r>
      </w:ins>
      <w:del w:id="412" w:author="ara952 reza" w:date="2020-09-10T22:46:00Z">
        <w:r w:rsidR="00E05141" w:rsidRPr="00FB6936" w:rsidDel="002F3DF4">
          <w:delText>(Chen et al., 2006)</w:delText>
        </w:r>
      </w:del>
      <w:ins w:id="413" w:author="ara952 reza" w:date="2020-09-10T22:46:00Z">
        <w:r w:rsidR="002F3DF4">
          <w:t>.</w:t>
        </w:r>
      </w:ins>
      <w:del w:id="414" w:author="ara952 reza" w:date="2020-09-10T22:46:00Z">
        <w:r w:rsidR="00E05141" w:rsidRPr="00FB6936" w:rsidDel="002F3DF4">
          <w:delText>.</w:delText>
        </w:r>
      </w:del>
      <w:r w:rsidR="00E05141" w:rsidRPr="00FB6936">
        <w:t xml:space="preserve"> </w:t>
      </w:r>
      <w:commentRangeStart w:id="415"/>
      <w:r w:rsidR="00E05141" w:rsidRPr="00FB6936">
        <w:t xml:space="preserve">The model uses an unstructured grid, 3D primitive equations and is embedded </w:t>
      </w:r>
      <w:r w:rsidR="00E05141">
        <w:t>with</w:t>
      </w:r>
      <w:r w:rsidR="00E05141" w:rsidRPr="00FB6936">
        <w:t xml:space="preserve"> </w:t>
      </w:r>
      <w:del w:id="416" w:author="Ian Church" w:date="2020-11-24T09:59:00Z">
        <w:r w:rsidR="00E05141" w:rsidRPr="00FB6936" w:rsidDel="001C3AB2">
          <w:delText xml:space="preserve">different </w:delText>
        </w:r>
      </w:del>
      <w:ins w:id="417" w:author="Ian Church" w:date="2020-11-24T09:59:00Z">
        <w:r w:rsidR="001C3AB2">
          <w:t>optional</w:t>
        </w:r>
        <w:r w:rsidR="001C3AB2" w:rsidRPr="00FB6936">
          <w:t xml:space="preserve"> </w:t>
        </w:r>
      </w:ins>
      <w:r w:rsidR="00E05141" w:rsidRPr="00FB6936">
        <w:t>modules such as</w:t>
      </w:r>
      <w:ins w:id="418" w:author="Ian Church" w:date="2020-11-24T09:59:00Z">
        <w:r w:rsidR="001C3AB2">
          <w:t xml:space="preserve"> the</w:t>
        </w:r>
      </w:ins>
      <w:r w:rsidR="00E05141" w:rsidRPr="00FB6936">
        <w:t xml:space="preserve"> sediment</w:t>
      </w:r>
      <w:r w:rsidR="00E05141">
        <w:t xml:space="preserve"> transport</w:t>
      </w:r>
      <w:r w:rsidR="00E05141" w:rsidRPr="00FB6936">
        <w:t xml:space="preserve">, Global Ocean Turbulence Model (GOTM) </w:t>
      </w:r>
      <w:ins w:id="419" w:author="ara952 reza" w:date="2020-09-10T22:49:00Z">
        <w:r w:rsidR="002F3DF4">
          <w:fldChar w:fldCharType="begin" w:fldLock="1"/>
        </w:r>
      </w:ins>
      <w:r w:rsidR="002F3DF4">
        <w:instrText>ADDIN CSL_CITATION {"citationItems":[{"id":"ITEM-1","itemData":{"author":[{"dropping-particle":"","family":"Burchard","given":"H","non-dropping-particle":"","parse-names":false,"suffix":""}],"container-title":"Applied Turbulence Modelling in Marine Waters","id":"ITEM-1","issued":{"date-parts":[["2002"]]},"note":"Cited By :100\n\nExport Date: 11 September 2020","title":"Applied turbulence modelling in marine waters","type":"article-journal"},"uris":["http://www.mendeley.com/documents/?uuid=600d5c87-824c-4ce9-94d1-cb4522ba6d1c"]}],"mendeley":{"formattedCitation":"[50]","plainTextFormattedCitation":"[50]","previouslyFormattedCitation":"[50]"},"properties":{"noteIndex":0},"schema":"https://github.com/citation-style-language/schema/raw/master/csl-citation.json"}</w:instrText>
      </w:r>
      <w:r w:rsidR="002F3DF4">
        <w:fldChar w:fldCharType="separate"/>
      </w:r>
      <w:r w:rsidR="002F3DF4" w:rsidRPr="002F3DF4">
        <w:rPr>
          <w:noProof/>
        </w:rPr>
        <w:t>[50]</w:t>
      </w:r>
      <w:ins w:id="420" w:author="ara952 reza" w:date="2020-09-10T22:49:00Z">
        <w:r w:rsidR="002F3DF4">
          <w:fldChar w:fldCharType="end"/>
        </w:r>
      </w:ins>
      <w:del w:id="421" w:author="ara952 reza" w:date="2020-09-10T22:49:00Z">
        <w:r w:rsidR="00E05141" w:rsidRPr="00FB6936" w:rsidDel="002F3DF4">
          <w:delText>(Burchard 2002)</w:delText>
        </w:r>
      </w:del>
      <w:r w:rsidR="00E05141" w:rsidRPr="00FB6936">
        <w:t xml:space="preserve">, </w:t>
      </w:r>
      <w:del w:id="422" w:author="ara952 reza" w:date="2020-09-09T21:17:00Z">
        <w:r w:rsidR="00E05141" w:rsidRPr="00FB6936" w:rsidDel="00DF733C">
          <w:delText xml:space="preserve">3d </w:delText>
        </w:r>
      </w:del>
      <w:ins w:id="423" w:author="ara952 reza" w:date="2020-09-09T21:17:00Z">
        <w:r w:rsidR="00DF733C" w:rsidRPr="00FB6936">
          <w:t>3</w:t>
        </w:r>
        <w:r w:rsidR="00DF733C">
          <w:t>D</w:t>
        </w:r>
        <w:r w:rsidR="00DF733C" w:rsidRPr="00FB6936">
          <w:t xml:space="preserve"> </w:t>
        </w:r>
      </w:ins>
      <w:r w:rsidR="00E05141" w:rsidRPr="00FB6936">
        <w:t>Wet-Dry module,</w:t>
      </w:r>
      <w:ins w:id="424" w:author="Ian Church" w:date="2020-11-24T09:59:00Z">
        <w:r w:rsidR="001C3AB2">
          <w:t xml:space="preserve"> and</w:t>
        </w:r>
      </w:ins>
      <w:r w:rsidR="00E05141" w:rsidRPr="00FB6936">
        <w:t xml:space="preserve"> nesting module</w:t>
      </w:r>
      <w:ins w:id="425" w:author="Ian Church" w:date="2020-11-24T10:00:00Z">
        <w:r w:rsidR="001C3AB2">
          <w:t>s</w:t>
        </w:r>
      </w:ins>
      <w:r w:rsidR="00E05141" w:rsidRPr="00FB6936">
        <w:t>. The equation</w:t>
      </w:r>
      <w:r w:rsidR="00E05141">
        <w:t>s</w:t>
      </w:r>
      <w:r w:rsidR="00E05141" w:rsidRPr="00FB6936">
        <w:t xml:space="preserve"> of momentum, continuity, temperature, salinity</w:t>
      </w:r>
      <w:r w:rsidR="00E05141">
        <w:t>,</w:t>
      </w:r>
      <w:r w:rsidR="00E05141" w:rsidRPr="00FB6936">
        <w:t xml:space="preserve"> and density in </w:t>
      </w:r>
      <w:r w:rsidR="00E05141">
        <w:t xml:space="preserve">a </w:t>
      </w:r>
      <w:r w:rsidR="00E05141" w:rsidRPr="00FB6936">
        <w:t>spherical coordinate system with GOTM</w:t>
      </w:r>
      <w:r w:rsidR="00E05141">
        <w:t>,</w:t>
      </w:r>
      <w:r w:rsidR="00E05141" w:rsidRPr="00FB6936">
        <w:t xml:space="preserve"> k-ε</w:t>
      </w:r>
      <w:r w:rsidR="00E05141">
        <w:t>,</w:t>
      </w:r>
      <w:r w:rsidR="00E05141" w:rsidRPr="00FB6936">
        <w:t xml:space="preserve"> </w:t>
      </w:r>
      <w:r w:rsidR="00E05141">
        <w:t xml:space="preserve">or </w:t>
      </w:r>
      <w:del w:id="426" w:author="Ian Church" w:date="2020-11-24T10:00:00Z">
        <w:r w:rsidR="00E05141" w:rsidRPr="00FB6936" w:rsidDel="00324F55">
          <w:delText xml:space="preserve"> </w:delText>
        </w:r>
      </w:del>
      <w:r w:rsidR="00E05141" w:rsidRPr="00FB6936">
        <w:t xml:space="preserve">MY-2.5 </w:t>
      </w:r>
      <w:ins w:id="427" w:author="ara952 reza" w:date="2020-09-10T22:50:00Z">
        <w:r w:rsidR="002F3DF4">
          <w:fldChar w:fldCharType="begin" w:fldLock="1"/>
        </w:r>
      </w:ins>
      <w:r w:rsidR="002F3DF4">
        <w:instrText>ADDIN CSL_CITATION {"citationItems":[{"id":"ITEM-1","itemData":{"DOI":"10.1029/RG020i004p00851","author":[{"dropping-particle":"","family":"Mellor","given":"G L","non-dropping-particle":"","parse-names":false,"suffix":""},{"dropping-particle":"","family":"Yamada","given":"T","non-dropping-particle":"","parse-names":false,"suffix":""}],"container-title":"Reviews of Geophysics","id":"ITEM-1","issue":"4","issued":{"date-parts":[["1982"]]},"note":"Cited By :4738\n\nExport Date: 11 September 2020","page":"851-875","title":"Development of a turbulence closure model for geophysical fluid problems","type":"article-journal","volume":"20"},"uris":["http://www.mendeley.com/documents/?uuid=60e1e5a8-476f-41f4-bec5-d65b14ec0b99"]}],"mendeley":{"formattedCitation":"[51]","plainTextFormattedCitation":"[51]","previouslyFormattedCitation":"[51]"},"properties":{"noteIndex":0},"schema":"https://github.com/citation-style-language/schema/raw/master/csl-citation.json"}</w:instrText>
      </w:r>
      <w:r w:rsidR="002F3DF4">
        <w:fldChar w:fldCharType="separate"/>
      </w:r>
      <w:r w:rsidR="002F3DF4" w:rsidRPr="002F3DF4">
        <w:rPr>
          <w:noProof/>
        </w:rPr>
        <w:t>[51]</w:t>
      </w:r>
      <w:ins w:id="428" w:author="ara952 reza" w:date="2020-09-10T22:50:00Z">
        <w:r w:rsidR="002F3DF4">
          <w:fldChar w:fldCharType="end"/>
        </w:r>
      </w:ins>
      <w:del w:id="429" w:author="ara952 reza" w:date="2020-09-10T22:50:00Z">
        <w:r w:rsidR="00E05141" w:rsidRPr="00FB6936" w:rsidDel="002F3DF4">
          <w:delText>(Mellor and Yamada, 1982)</w:delText>
        </w:r>
      </w:del>
      <w:r w:rsidR="00E05141" w:rsidRPr="00505214">
        <w:t xml:space="preserve"> </w:t>
      </w:r>
      <w:r w:rsidR="00E05141" w:rsidRPr="00FB6936">
        <w:t>turbulent mixing</w:t>
      </w:r>
      <w:r w:rsidR="00E05141">
        <w:t xml:space="preserve"> </w:t>
      </w:r>
      <w:r w:rsidR="00E05141" w:rsidRPr="00FB6936">
        <w:t xml:space="preserve">in the vertical and </w:t>
      </w:r>
      <w:r w:rsidR="00E05141">
        <w:t xml:space="preserve">a </w:t>
      </w:r>
      <w:del w:id="430" w:author="Ian Church" w:date="2020-11-24T10:00:00Z">
        <w:r w:rsidR="00E05141" w:rsidDel="00324F55">
          <w:delText xml:space="preserve"> </w:delText>
        </w:r>
      </w:del>
      <w:proofErr w:type="spellStart"/>
      <w:r w:rsidR="00E05141" w:rsidRPr="00FB6936">
        <w:t>Smagorinsky</w:t>
      </w:r>
      <w:proofErr w:type="spellEnd"/>
      <w:r w:rsidR="00E05141" w:rsidRPr="00FB6936">
        <w:t xml:space="preserve"> turbulent closure scheme in the horizontal </w:t>
      </w:r>
      <w:ins w:id="431" w:author="ara952 reza" w:date="2020-09-10T22:52:00Z">
        <w:r w:rsidR="002F3DF4">
          <w:fldChar w:fldCharType="begin" w:fldLock="1"/>
        </w:r>
      </w:ins>
      <w:r w:rsidR="002F3DF4">
        <w:instrText>ADDIN CSL_CITATION {"citationItems":[{"id":"ITEM-1","itemData":{"author":[{"dropping-particle":"","family":"Smagorinsky","given":"J","non-dropping-particle":"","parse-names":false,"suffix":""}],"container-title":"Monthly Weather Review","id":"ITEM-1","issue":"3","issued":{"date-parts":[["1963"]]},"note":"Cited By :9207\n\nExport Date: 11 September 2020","page":"99-164","title":"General circulation experiments with the primitive equations","type":"article-journal","volume":"91"},"uris":["http://www.mendeley.com/documents/?uuid=cce80688-0b75-455b-8fbd-736824dffdf6"]}],"mendeley":{"formattedCitation":"[52]","plainTextFormattedCitation":"[52]","previouslyFormattedCitation":"[52]"},"properties":{"noteIndex":0},"schema":"https://github.com/citation-style-language/schema/raw/master/csl-citation.json"}</w:instrText>
      </w:r>
      <w:r w:rsidR="002F3DF4">
        <w:fldChar w:fldCharType="separate"/>
      </w:r>
      <w:r w:rsidR="002F3DF4" w:rsidRPr="002F3DF4">
        <w:rPr>
          <w:noProof/>
        </w:rPr>
        <w:t>[52]</w:t>
      </w:r>
      <w:ins w:id="432" w:author="ara952 reza" w:date="2020-09-10T22:52:00Z">
        <w:r w:rsidR="002F3DF4">
          <w:fldChar w:fldCharType="end"/>
        </w:r>
      </w:ins>
      <w:del w:id="433" w:author="ara952 reza" w:date="2020-09-10T22:52:00Z">
        <w:r w:rsidR="00E05141" w:rsidRPr="00FB6936" w:rsidDel="002F3DF4">
          <w:delText>(Smagorinsky</w:delText>
        </w:r>
        <w:r w:rsidR="00E05141" w:rsidDel="002F3DF4">
          <w:delText>,</w:delText>
        </w:r>
        <w:r w:rsidR="00E05141" w:rsidRPr="00FB6936" w:rsidDel="002F3DF4">
          <w:delText xml:space="preserve"> 1963)</w:delText>
        </w:r>
      </w:del>
      <w:r w:rsidR="00E05141" w:rsidRPr="00FB6936">
        <w:t xml:space="preserve"> are used as governing equations in the model. </w:t>
      </w:r>
      <w:commentRangeEnd w:id="415"/>
      <w:r w:rsidR="00057250">
        <w:rPr>
          <w:rStyle w:val="CommentReference"/>
        </w:rPr>
        <w:commentReference w:id="415"/>
      </w:r>
      <w:r w:rsidR="00E05141" w:rsidRPr="00FB6936">
        <w:t>In the horizontal, the governing equations are discretized in the flux form over the unstructured triangular mesh</w:t>
      </w:r>
      <w:r w:rsidR="00E05141">
        <w:t xml:space="preserve"> </w:t>
      </w:r>
      <w:ins w:id="434" w:author="ara952 reza" w:date="2020-09-10T22:52:00Z">
        <w:r w:rsidR="002F3DF4">
          <w:fldChar w:fldCharType="begin" w:fldLock="1"/>
        </w:r>
      </w:ins>
      <w:r w:rsidR="002F3DF4">
        <w:instrText>ADDIN CSL_CITATION {"citationItems":[{"id":"ITEM-1","itemData":{"DOI":"10.1175/1520-0426(2003)020&lt;0159:AUGFVT&gt;2.0.CO;2","author":[{"dropping-particle":"","family":"Chen","given":"C","non-dropping-particle":"","parse-names":false,"suffix":""},{"dropping-particle":"","family":"Liu","given":"H","non-dropping-particle":"","parse-names":false,"suffix":""},{"dropping-particle":"","family":"Beardsley","given":"R C","non-dropping-particle":"","parse-names":false,"suffix":""}],"container-title":"Journal of Atmospheric and Oceanic Technology","id":"ITEM-1","issue":"1","issued":{"date-parts":[["2003"]]},"note":"Cited By :930\n\nExport Date: 11 September 2020","page":"159-186","title":"An unstructured grid, finite-volume, three-dimensional, primitive equations ocean model: Application to coastal ocean and estuaries","type":"article-journal","volume":"20"},"uris":["http://www.mendeley.com/documents/?uuid=c20fee6e-c323-4e9b-a3bf-1f43550c9aef"]}],"mendeley":{"formattedCitation":"[48]","plainTextFormattedCitation":"[48]","previouslyFormattedCitation":"[48]"},"properties":{"noteIndex":0},"schema":"https://github.com/citation-style-language/schema/raw/master/csl-citation.json"}</w:instrText>
      </w:r>
      <w:r w:rsidR="002F3DF4">
        <w:fldChar w:fldCharType="separate"/>
      </w:r>
      <w:r w:rsidR="002F3DF4" w:rsidRPr="002F3DF4">
        <w:rPr>
          <w:noProof/>
        </w:rPr>
        <w:t>[48]</w:t>
      </w:r>
      <w:ins w:id="435" w:author="ara952 reza" w:date="2020-09-10T22:52:00Z">
        <w:r w:rsidR="002F3DF4">
          <w:fldChar w:fldCharType="end"/>
        </w:r>
      </w:ins>
      <w:del w:id="436" w:author="ara952 reza" w:date="2020-09-10T22:52:00Z">
        <w:r w:rsidR="00E05141" w:rsidRPr="00FB6936" w:rsidDel="002F3DF4">
          <w:delText>(Chen et al., 2003)</w:delText>
        </w:r>
      </w:del>
      <w:r w:rsidR="00E05141" w:rsidRPr="00FB6936">
        <w:t xml:space="preserve"> and</w:t>
      </w:r>
      <w:ins w:id="437" w:author="Ian Church" w:date="2020-11-24T10:02:00Z">
        <w:r w:rsidR="00243DCF">
          <w:t xml:space="preserve"> a</w:t>
        </w:r>
      </w:ins>
      <w:r w:rsidR="00E05141" w:rsidRPr="00FB6936">
        <w:t xml:space="preserve"> generalized terrain-following coordinate</w:t>
      </w:r>
      <w:ins w:id="438" w:author="Ian Church" w:date="2020-11-24T10:02:00Z">
        <w:r w:rsidR="00243DCF">
          <w:t xml:space="preserve"> is used</w:t>
        </w:r>
      </w:ins>
      <w:r w:rsidR="00E05141" w:rsidRPr="00FB6936">
        <w:t xml:space="preserve"> in the vertical</w:t>
      </w:r>
      <w:r w:rsidR="00E05141">
        <w:t xml:space="preserve"> </w:t>
      </w:r>
      <w:ins w:id="439" w:author="ara952 reza" w:date="2020-09-10T22:53:00Z">
        <w:r w:rsidR="002F3DF4">
          <w:fldChar w:fldCharType="begin" w:fldLock="1"/>
        </w:r>
      </w:ins>
      <w:r w:rsidR="00AF3764">
        <w:instrText>ADDIN CSL_CITATION {"citationItems":[{"id":"ITEM-1","itemData":{"DOI":"10.1016/S1463-5003(01)00016-6","author":[{"dropping-particle":"","family":"Pietrzak","given":"J","non-dropping-particle":"","parse-names":false,"suffix":""},{"dropping-particle":"","family":"Jakobson","given":"J B","non-dropping-particle":"","parse-names":false,"suffix":""},{"dropping-particle":"","family":"Burchard","given":"H","non-dropping-particle":"","parse-names":false,"suffix":""},{"dropping-particle":"","family":"Jacob Vested","given":"H","non-dropping-particle":"","parse-names":false,"suffix":""},{"dropping-particle":"","family":"Petersen","given":"O","non-dropping-particle":"","parse-names":false,"suffix":""}],"container-title":"Ocean Modelling","id":"ITEM-1","issue":"2","issued":{"date-parts":[["2002"]]},"note":"Cited By :69\n\nExport Date: 11 September 2020","page":"173-205","title":"A three-dimensional hydrostatic model for coastal and ocean modelling using a generalised topography following co-ordinate system","type":"article-journal","volume":"4"},"uris":["http://www.mendeley.com/documents/?uuid=8d8a88a6-b389-46a9-9cd0-87e45576cc24"]}],"mendeley":{"formattedCitation":"[53]","plainTextFormattedCitation":"[53]","previouslyFormattedCitation":"[53]"},"properties":{"noteIndex":0},"schema":"https://github.com/citation-style-language/schema/raw/master/csl-citation.json"}</w:instrText>
      </w:r>
      <w:r w:rsidR="002F3DF4">
        <w:fldChar w:fldCharType="separate"/>
      </w:r>
      <w:r w:rsidR="002F3DF4" w:rsidRPr="002F3DF4">
        <w:rPr>
          <w:noProof/>
        </w:rPr>
        <w:t>[53]</w:t>
      </w:r>
      <w:ins w:id="440" w:author="ara952 reza" w:date="2020-09-10T22:53:00Z">
        <w:r w:rsidR="002F3DF4">
          <w:fldChar w:fldCharType="end"/>
        </w:r>
      </w:ins>
      <w:del w:id="441" w:author="ara952 reza" w:date="2020-09-10T22:53:00Z">
        <w:r w:rsidR="00E05141" w:rsidRPr="00FB6936" w:rsidDel="002F3DF4">
          <w:delText>(Pietrzak et al., 2002)</w:delText>
        </w:r>
      </w:del>
      <w:r w:rsidR="00E05141" w:rsidRPr="00FB6936">
        <w:t>.</w:t>
      </w:r>
      <w:r w:rsidR="00E05141">
        <w:t xml:space="preserve"> </w:t>
      </w:r>
      <w:r w:rsidR="00E05141" w:rsidRPr="00FB6936">
        <w:t>To integrate in time, the model benefits from mode split and semi-implicit scheme</w:t>
      </w:r>
      <w:r w:rsidR="00E05141">
        <w:t>s</w:t>
      </w:r>
      <w:r w:rsidR="00E05141" w:rsidRPr="00FB6936">
        <w:t>, while it use</w:t>
      </w:r>
      <w:r w:rsidR="00E05141">
        <w:t>s</w:t>
      </w:r>
      <w:r w:rsidR="00E05141" w:rsidRPr="00FB6936">
        <w:t xml:space="preserve"> the second-order accurate advection scheme in space. </w:t>
      </w:r>
      <w:del w:id="442" w:author="Ian Church" w:date="2020-11-24T10:03:00Z">
        <w:r w:rsidR="00E05141" w:rsidRPr="00FB6936" w:rsidDel="00665EB9">
          <w:delText xml:space="preserve">Also, </w:delText>
        </w:r>
        <w:r w:rsidR="00E05141" w:rsidDel="00665EB9">
          <w:delText>b</w:delText>
        </w:r>
      </w:del>
      <w:ins w:id="443" w:author="Ian Church" w:date="2020-11-24T10:03:00Z">
        <w:r w:rsidR="00665EB9">
          <w:t>B</w:t>
        </w:r>
      </w:ins>
      <w:r w:rsidR="00E05141">
        <w:t>y using</w:t>
      </w:r>
      <w:r w:rsidR="00E05141" w:rsidRPr="00FB6936">
        <w:t xml:space="preserve"> the unstructured grid </w:t>
      </w:r>
      <w:r w:rsidR="00E05141">
        <w:t xml:space="preserve">and </w:t>
      </w:r>
      <w:r w:rsidR="00E05141" w:rsidRPr="00FB6936">
        <w:t xml:space="preserve">finite volume method </w:t>
      </w:r>
      <w:r w:rsidR="00E05141">
        <w:t xml:space="preserve">the model benefits from </w:t>
      </w:r>
      <w:r w:rsidR="00E05141" w:rsidRPr="00FB6936">
        <w:t>the simple discrete computational efficiency from finite</w:t>
      </w:r>
      <w:r w:rsidR="00E05141">
        <w:t>-</w:t>
      </w:r>
      <w:r w:rsidR="00E05141" w:rsidRPr="00FB6936">
        <w:t>difference</w:t>
      </w:r>
      <w:ins w:id="444" w:author="Ian Church" w:date="2020-11-24T10:03:00Z">
        <w:r w:rsidR="00665EB9">
          <w:t xml:space="preserve"> and</w:t>
        </w:r>
      </w:ins>
      <w:r w:rsidR="00E05141" w:rsidRPr="00FB6936">
        <w:t xml:space="preserve"> </w:t>
      </w:r>
      <w:del w:id="445" w:author="Ian Church" w:date="2020-11-24T10:03:00Z">
        <w:r w:rsidR="00E05141" w:rsidRPr="00FB6936" w:rsidDel="005106E5">
          <w:delText xml:space="preserve">and </w:delText>
        </w:r>
      </w:del>
      <w:r w:rsidR="00E05141" w:rsidRPr="00FB6936">
        <w:t>geometry flexibility f</w:t>
      </w:r>
      <w:r w:rsidR="008A6706">
        <w:t>rom</w:t>
      </w:r>
      <w:r w:rsidR="00E05141" w:rsidRPr="00FB6936">
        <w:t xml:space="preserve"> finite element methods</w:t>
      </w:r>
      <w:ins w:id="446" w:author="Ian Church" w:date="2020-11-24T10:04:00Z">
        <w:r w:rsidR="00665EB9">
          <w:t>.</w:t>
        </w:r>
      </w:ins>
      <w:r w:rsidR="00E05141" w:rsidRPr="00FB6936">
        <w:t xml:space="preserve"> </w:t>
      </w:r>
      <w:del w:id="447" w:author="Ian Church" w:date="2020-11-24T10:04:00Z">
        <w:r w:rsidR="00E05141" w:rsidRPr="00FB6936" w:rsidDel="00665EB9">
          <w:delText>and t</w:delText>
        </w:r>
      </w:del>
      <w:ins w:id="448" w:author="Ian Church" w:date="2020-11-24T10:04:00Z">
        <w:r w:rsidR="00665EB9">
          <w:t>T</w:t>
        </w:r>
      </w:ins>
      <w:r w:rsidR="00E05141" w:rsidRPr="00FB6936">
        <w:t>he accurate conservation of salt, heat,</w:t>
      </w:r>
      <w:ins w:id="449" w:author="Ian Church" w:date="2020-11-24T10:03:00Z">
        <w:r w:rsidR="005106E5">
          <w:t xml:space="preserve"> and</w:t>
        </w:r>
      </w:ins>
      <w:r w:rsidR="00E05141" w:rsidRPr="00FB6936">
        <w:t xml:space="preserve"> mass is provided by the flux computational method. </w:t>
      </w:r>
      <w:r w:rsidR="00E05141">
        <w:t>The domain of the mesh configuration is shown in Fig. 3.</w:t>
      </w:r>
      <w:del w:id="450" w:author="ara952 reza" w:date="2020-09-10T23:09:00Z">
        <w:r w:rsidR="00E05141" w:rsidDel="00AF3764">
          <w:delText xml:space="preserve"> </w:delText>
        </w:r>
      </w:del>
      <w:ins w:id="451" w:author="ara952 reza" w:date="2020-09-10T23:09:00Z">
        <w:r w:rsidR="00AF3764">
          <w:t>w</w:t>
        </w:r>
      </w:ins>
      <w:ins w:id="452" w:author="ara952 reza" w:date="2020-09-10T23:07:00Z">
        <w:r w:rsidR="00BF40BA">
          <w:t xml:space="preserve">ith the </w:t>
        </w:r>
        <w:r w:rsidR="00AF3764">
          <w:t xml:space="preserve">two fine resolution </w:t>
        </w:r>
        <w:del w:id="453" w:author="Ian Church" w:date="2020-11-24T10:04:00Z">
          <w:r w:rsidR="00AF3764" w:rsidDel="00650743">
            <w:delText>spot</w:delText>
          </w:r>
        </w:del>
      </w:ins>
      <w:ins w:id="454" w:author="ara952 reza" w:date="2020-09-10T23:09:00Z">
        <w:del w:id="455" w:author="Ian Church" w:date="2020-11-24T10:04:00Z">
          <w:r w:rsidR="00AF3764" w:rsidDel="00650743">
            <w:delText>s</w:delText>
          </w:r>
        </w:del>
      </w:ins>
      <w:ins w:id="456" w:author="Ian Church" w:date="2020-11-24T10:04:00Z">
        <w:r w:rsidR="00650743">
          <w:t>regions</w:t>
        </w:r>
      </w:ins>
      <w:ins w:id="457" w:author="ara952 reza" w:date="2020-09-10T23:07:00Z">
        <w:del w:id="458" w:author="Ian Church" w:date="2020-11-24T10:05:00Z">
          <w:r w:rsidR="00AF3764" w:rsidDel="00650743">
            <w:delText xml:space="preserve"> </w:delText>
          </w:r>
        </w:del>
      </w:ins>
      <w:ins w:id="459" w:author="Ian Church" w:date="2020-11-24T10:05:00Z">
        <w:r w:rsidR="00650743">
          <w:t xml:space="preserve"> </w:t>
        </w:r>
      </w:ins>
      <w:ins w:id="460" w:author="ara952 reza" w:date="2020-09-10T23:08:00Z">
        <w:r w:rsidR="00AF3764">
          <w:t xml:space="preserve">in the Saint John River and Minas Passage </w:t>
        </w:r>
      </w:ins>
      <w:ins w:id="461" w:author="ara952 reza" w:date="2020-09-10T23:09:00Z">
        <w:r w:rsidR="00AF3764">
          <w:t xml:space="preserve">at 20 m resolution </w:t>
        </w:r>
      </w:ins>
      <w:ins w:id="462" w:author="ara952 reza" w:date="2020-09-10T23:08:00Z">
        <w:r w:rsidR="00AF3764">
          <w:t>.</w:t>
        </w:r>
      </w:ins>
      <w:del w:id="463" w:author="ara952 reza" w:date="2020-09-10T23:08:00Z">
        <w:r w:rsidR="00E05141" w:rsidDel="00AF3764">
          <w:delText xml:space="preserve">Each mesh covers the same area, however, one of them consists of two high resolutions spots to evaluate the impact of high-resolution seabed bathymetry on the near seabed velocity, </w:delText>
        </w:r>
      </w:del>
      <w:del w:id="464" w:author="ara952 reza" w:date="2020-09-10T22:53:00Z">
        <w:r w:rsidR="00E05141" w:rsidDel="002F3DF4">
          <w:delText>temperature</w:delText>
        </w:r>
      </w:del>
      <w:del w:id="465" w:author="ara952 reza" w:date="2020-09-10T23:08:00Z">
        <w:r w:rsidR="00E05141" w:rsidDel="00AF3764">
          <w:delText xml:space="preserve"> and salinity fields.</w:delText>
        </w:r>
      </w:del>
    </w:p>
    <w:p w14:paraId="591EF19B" w14:textId="3BDD9EE8" w:rsidR="00BF40BA" w:rsidRPr="00270485" w:rsidDel="00BF40BA" w:rsidRDefault="00BF40BA" w:rsidP="00E05141">
      <w:pPr>
        <w:jc w:val="both"/>
        <w:rPr>
          <w:del w:id="466" w:author="ara952 reza" w:date="2020-09-10T23:05:00Z"/>
        </w:rPr>
      </w:pPr>
      <w:r w:rsidRPr="00270485">
        <w:rPr>
          <w:noProof/>
          <w:rPrChange w:id="467" w:author="Ian Church" w:date="2020-11-24T13:57:00Z">
            <w:rPr>
              <w:noProof/>
            </w:rPr>
          </w:rPrChange>
        </w:rPr>
        <mc:AlternateContent>
          <mc:Choice Requires="wps">
            <w:drawing>
              <wp:anchor distT="0" distB="0" distL="114300" distR="114300" simplePos="0" relativeHeight="251846656" behindDoc="0" locked="0" layoutInCell="1" allowOverlap="1" wp14:anchorId="4145FC5E" wp14:editId="07EE617F">
                <wp:simplePos x="0" y="0"/>
                <wp:positionH relativeFrom="column">
                  <wp:posOffset>809307</wp:posOffset>
                </wp:positionH>
                <wp:positionV relativeFrom="paragraph">
                  <wp:posOffset>2862263</wp:posOffset>
                </wp:positionV>
                <wp:extent cx="4186237" cy="635"/>
                <wp:effectExtent l="0" t="0" r="5080" b="0"/>
                <wp:wrapNone/>
                <wp:docPr id="12" name="Text Box 12"/>
                <wp:cNvGraphicFramePr/>
                <a:graphic xmlns:a="http://schemas.openxmlformats.org/drawingml/2006/main">
                  <a:graphicData uri="http://schemas.microsoft.com/office/word/2010/wordprocessingShape">
                    <wps:wsp>
                      <wps:cNvSpPr txBox="1"/>
                      <wps:spPr>
                        <a:xfrm>
                          <a:off x="0" y="0"/>
                          <a:ext cx="4186237" cy="635"/>
                        </a:xfrm>
                        <a:prstGeom prst="rect">
                          <a:avLst/>
                        </a:prstGeom>
                        <a:solidFill>
                          <a:prstClr val="white"/>
                        </a:solidFill>
                        <a:ln>
                          <a:noFill/>
                        </a:ln>
                      </wps:spPr>
                      <wps:txbx>
                        <w:txbxContent>
                          <w:p w14:paraId="4BEB36D8" w14:textId="5618B9A9" w:rsidR="005773C8" w:rsidRPr="00760764" w:rsidRDefault="005773C8" w:rsidP="00E05141">
                            <w:pPr>
                              <w:pStyle w:val="Caption"/>
                              <w:rPr>
                                <w:noProof/>
                              </w:rPr>
                            </w:pPr>
                            <w:r>
                              <w:t xml:space="preserve">Figure </w:t>
                            </w:r>
                            <w:r>
                              <w:fldChar w:fldCharType="begin"/>
                            </w:r>
                            <w:r>
                              <w:instrText>SEQ Figure \* ARABIC</w:instrText>
                            </w:r>
                            <w:r>
                              <w:fldChar w:fldCharType="separate"/>
                            </w:r>
                            <w:r>
                              <w:rPr>
                                <w:noProof/>
                              </w:rPr>
                              <w:t>3</w:t>
                            </w:r>
                            <w:r>
                              <w:fldChar w:fldCharType="end"/>
                            </w:r>
                            <w:r>
                              <w:t>.</w:t>
                            </w:r>
                            <w:r w:rsidRPr="00EC0594">
                              <w:t xml:space="preserve">Unstructured mesh generated by SMS and location of two high resolution spots. </w:t>
                            </w:r>
                            <w:del w:id="468" w:author="ara952 reza" w:date="2020-09-10T23:06:00Z">
                              <w:r w:rsidRPr="00EC0594" w:rsidDel="00BF40BA">
                                <w:delText>The mesh is generated by SMS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5FC5E" id="Text Box 12" o:spid="_x0000_s1044" type="#_x0000_t202" style="position:absolute;left:0;text-align:left;margin-left:63.7pt;margin-top:225.4pt;width:329.6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kz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" stroked="f">
                <v:textbox style="mso-fit-shape-to-text:t" inset="0,0,0,0">
                  <w:txbxContent>
                    <w:p w14:paraId="4BEB36D8" w14:textId="5618B9A9" w:rsidR="005773C8" w:rsidRPr="00760764" w:rsidRDefault="005773C8" w:rsidP="00E05141">
                      <w:pPr>
                        <w:pStyle w:val="Caption"/>
                        <w:rPr>
                          <w:noProof/>
                        </w:rPr>
                      </w:pPr>
                      <w:r>
                        <w:t xml:space="preserve">Figure </w:t>
                      </w:r>
                      <w:r>
                        <w:fldChar w:fldCharType="begin"/>
                      </w:r>
                      <w:r>
                        <w:instrText>SEQ Figure \* ARABIC</w:instrText>
                      </w:r>
                      <w:r>
                        <w:fldChar w:fldCharType="separate"/>
                      </w:r>
                      <w:r>
                        <w:rPr>
                          <w:noProof/>
                        </w:rPr>
                        <w:t>3</w:t>
                      </w:r>
                      <w:r>
                        <w:fldChar w:fldCharType="end"/>
                      </w:r>
                      <w:r>
                        <w:t>.</w:t>
                      </w:r>
                      <w:r w:rsidRPr="00EC0594">
                        <w:t xml:space="preserve">Unstructured mesh generated by SMS and location of two high resolution spots. </w:t>
                      </w:r>
                      <w:del w:id="469" w:author="ara952 reza" w:date="2020-09-10T23:06:00Z">
                        <w:r w:rsidRPr="00EC0594" w:rsidDel="00BF40BA">
                          <w:delText>The mesh is generated by SMS</w:delText>
                        </w:r>
                      </w:del>
                    </w:p>
                  </w:txbxContent>
                </v:textbox>
              </v:shape>
            </w:pict>
          </mc:Fallback>
        </mc:AlternateContent>
      </w:r>
      <w:ins w:id="470" w:author="ara952 reza" w:date="2020-09-10T22:59:00Z">
        <w:del w:id="471" w:author="Ian Church" w:date="2020-11-24T10:08:00Z">
          <w:r w:rsidRPr="00270485" w:rsidDel="00434010">
            <w:rPr>
              <w:noProof/>
            </w:rPr>
            <w:delText xml:space="preserve"> </w:delText>
          </w:r>
        </w:del>
      </w:ins>
      <w:ins w:id="472" w:author="ara952 reza" w:date="2020-09-10T23:00:00Z">
        <w:del w:id="473" w:author="Ian Church" w:date="2020-11-24T10:08:00Z">
          <w:r w:rsidRPr="00270485" w:rsidDel="00434010">
            <w:rPr>
              <w:noProof/>
            </w:rPr>
            <w:delText xml:space="preserve"> </w:delText>
          </w:r>
        </w:del>
      </w:ins>
    </w:p>
    <w:p w14:paraId="61267787" w14:textId="2E88F0D8" w:rsidR="00E05141" w:rsidRPr="00270485" w:rsidDel="00AF3764" w:rsidRDefault="00E05141" w:rsidP="00E05141">
      <w:pPr>
        <w:rPr>
          <w:del w:id="474" w:author="ara952 reza" w:date="2020-09-10T23:10:00Z"/>
        </w:rPr>
      </w:pPr>
    </w:p>
    <w:p w14:paraId="368D6FE4" w14:textId="0237B64C" w:rsidR="00E05141" w:rsidRPr="009F5EC7" w:rsidRDefault="00E05141" w:rsidP="00131CF7">
      <w:pPr>
        <w:jc w:val="both"/>
      </w:pPr>
      <w:r w:rsidRPr="00270485">
        <w:t>The coastline dataset is extracted from Global Self-consistent, Hierarchical, High-resolution Geography</w:t>
      </w:r>
      <w:r w:rsidRPr="009F5EC7">
        <w:t xml:space="preserve"> Database (GSHHG)</w:t>
      </w:r>
      <w:ins w:id="475" w:author="ara952 reza" w:date="2020-09-10T23:14:00Z">
        <w:r w:rsidR="00AF3764">
          <w:t xml:space="preserve"> </w:t>
        </w:r>
        <w:r w:rsidR="00AF3764">
          <w:fldChar w:fldCharType="begin" w:fldLock="1"/>
        </w:r>
      </w:ins>
      <w:r w:rsidR="00962F76">
        <w:instrText>ADDIN CSL_CITATION {"citationItems":[{"id":"ITEM-1","itemData":{"DOI":"10.1029/96jb00104","author":[{"dropping-particle":"","family":"Wessel","given":"P","non-dropping-particle":"","parse-names":false,"suffix":""},{"dropping-particle":"","family":"Smith","given":"W H F","non-dropping-particle":"","parse-names":false,"suffix":""}],"container-title":"Journal of Geophysical Research B: Solid Earth","id":"ITEM-1","issue":"4","issued":{"date-parts":[["1996"]]},"note":"Cited By :584\n\nExport Date: 11 September 2020","page":"8741-8743","title":"A global, self-consistent, hierarchical, high-resolution shoreline database","type":"article-journal","volume":"101"},"uris":["http://www.mendeley.com/documents/?uuid=2b6230ba-9a9d-4b84-8ac4-23dc06ebf258"]}],"mendeley":{"formattedCitation":"[54]","plainTextFormattedCitation":"[54]","previouslyFormattedCitation":"[54]"},"properties":{"noteIndex":0},"schema":"https://github.com/citation-style-language/schema/raw/master/csl-citation.json"}</w:instrText>
      </w:r>
      <w:r w:rsidR="00AF3764">
        <w:fldChar w:fldCharType="separate"/>
      </w:r>
      <w:r w:rsidR="00AF3764" w:rsidRPr="00AF3764">
        <w:rPr>
          <w:noProof/>
        </w:rPr>
        <w:t>[54]</w:t>
      </w:r>
      <w:ins w:id="476" w:author="ara952 reza" w:date="2020-09-10T23:14:00Z">
        <w:r w:rsidR="00AF3764">
          <w:fldChar w:fldCharType="end"/>
        </w:r>
      </w:ins>
      <w:del w:id="477" w:author="ara952 reza" w:date="2020-09-10T23:14:00Z">
        <w:r w:rsidRPr="009F5EC7" w:rsidDel="00AF3764">
          <w:delText xml:space="preserve"> </w:delText>
        </w:r>
      </w:del>
      <w:del w:id="478" w:author="ara952 reza" w:date="2020-09-10T23:12:00Z">
        <w:r w:rsidRPr="009F5EC7" w:rsidDel="00AF3764">
          <w:delText>(Wessel, P. and Smith, W.H.F., 1996)</w:delText>
        </w:r>
      </w:del>
      <w:r w:rsidRPr="009F5EC7">
        <w:t xml:space="preserve"> with the full resolution. The model bathymetry</w:t>
      </w:r>
      <w:ins w:id="479" w:author="Ian Church" w:date="2020-11-24T14:14:00Z">
        <w:r w:rsidR="0015350C">
          <w:t xml:space="preserve"> in the bay of Fundy</w:t>
        </w:r>
      </w:ins>
      <w:r w:rsidRPr="009F5EC7">
        <w:t xml:space="preserve"> is </w:t>
      </w:r>
      <w:r>
        <w:t xml:space="preserve">a </w:t>
      </w:r>
      <w:r w:rsidRPr="009F5EC7">
        <w:t>100-m resolution</w:t>
      </w:r>
      <w:ins w:id="480" w:author="Ian Church" w:date="2020-11-24T14:15:00Z">
        <w:r w:rsidR="0015350C">
          <w:t xml:space="preserve"> grid derived from multibeam data collected </w:t>
        </w:r>
      </w:ins>
      <w:del w:id="481" w:author="Ian Church" w:date="2020-11-24T14:15:00Z">
        <w:r w:rsidRPr="009F5EC7" w:rsidDel="0015350C">
          <w:delText xml:space="preserve"> from </w:delText>
        </w:r>
      </w:del>
      <w:ins w:id="482" w:author="Ian Church" w:date="2020-11-24T14:15:00Z">
        <w:r w:rsidR="0015350C">
          <w:t>by th</w:t>
        </w:r>
      </w:ins>
      <w:ins w:id="483" w:author="Ian Church" w:date="2020-11-24T14:14:00Z">
        <w:r w:rsidR="00CC0C26">
          <w:t xml:space="preserve">e </w:t>
        </w:r>
      </w:ins>
      <w:r w:rsidRPr="009F5EC7">
        <w:t>CHS</w:t>
      </w:r>
      <w:r>
        <w:t xml:space="preserve"> and Natural Recourses Canada (NRCan)</w:t>
      </w:r>
      <w:r w:rsidRPr="009F5EC7">
        <w:t xml:space="preserve"> </w:t>
      </w:r>
      <w:ins w:id="484" w:author="Ian Church" w:date="2020-11-24T14:15:00Z">
        <w:r w:rsidR="0015350C">
          <w:t>, while</w:t>
        </w:r>
      </w:ins>
      <w:del w:id="485" w:author="Ian Church" w:date="2020-11-24T14:15:00Z">
        <w:r w:rsidRPr="009F5EC7" w:rsidDel="0015350C">
          <w:delText>and the</w:delText>
        </w:r>
      </w:del>
      <w:r w:rsidRPr="009F5EC7">
        <w:t xml:space="preserve"> areas which are not covered by this dataset</w:t>
      </w:r>
      <w:del w:id="486" w:author="Ian Church" w:date="2020-11-24T14:15:00Z">
        <w:r w:rsidRPr="009F5EC7" w:rsidDel="0015350C">
          <w:delText>,</w:delText>
        </w:r>
      </w:del>
      <w:ins w:id="487" w:author="Ian Church" w:date="2020-11-24T14:15:00Z">
        <w:r w:rsidR="0015350C">
          <w:t xml:space="preserve"> (</w:t>
        </w:r>
      </w:ins>
      <w:del w:id="488" w:author="Ian Church" w:date="2020-11-24T14:15:00Z">
        <w:r w:rsidRPr="009F5EC7" w:rsidDel="0015350C">
          <w:delText xml:space="preserve"> </w:delText>
        </w:r>
      </w:del>
      <w:r w:rsidRPr="009F5EC7">
        <w:t xml:space="preserve">such as Chignecto Bay, </w:t>
      </w:r>
      <w:r>
        <w:t xml:space="preserve">the </w:t>
      </w:r>
      <w:r w:rsidRPr="009F5EC7">
        <w:t>entrance of Passamaquoddy Bay,</w:t>
      </w:r>
      <w:r>
        <w:t xml:space="preserve"> </w:t>
      </w:r>
      <w:r w:rsidRPr="009F5EC7">
        <w:t xml:space="preserve">and close to Bear </w:t>
      </w:r>
      <w:r>
        <w:t>C</w:t>
      </w:r>
      <w:r w:rsidRPr="009F5EC7">
        <w:t>ove</w:t>
      </w:r>
      <w:ins w:id="489" w:author="Ian Church" w:date="2020-11-24T14:15:00Z">
        <w:r w:rsidR="0015350C">
          <w:t>)</w:t>
        </w:r>
      </w:ins>
      <w:del w:id="490" w:author="Ian Church" w:date="2020-11-24T14:15:00Z">
        <w:r w:rsidRPr="009F5EC7" w:rsidDel="0015350C">
          <w:delText>,</w:delText>
        </w:r>
      </w:del>
      <w:r w:rsidRPr="009F5EC7">
        <w:t xml:space="preserve"> </w:t>
      </w:r>
      <w:r>
        <w:t xml:space="preserve">are </w:t>
      </w:r>
      <w:r w:rsidRPr="009F5EC7">
        <w:t xml:space="preserve">digitized from </w:t>
      </w:r>
      <w:ins w:id="491" w:author="Ian Church" w:date="2020-11-24T14:16:00Z">
        <w:r w:rsidR="0015350C">
          <w:t xml:space="preserve">CHS </w:t>
        </w:r>
        <w:r w:rsidR="008D508C">
          <w:t xml:space="preserve">raster </w:t>
        </w:r>
      </w:ins>
      <w:r w:rsidRPr="009F5EC7">
        <w:t xml:space="preserve">chart numbers </w:t>
      </w:r>
      <w:del w:id="492" w:author="Ian Church" w:date="2020-11-24T14:16:00Z">
        <w:r w:rsidRPr="009F5EC7" w:rsidDel="0015350C">
          <w:delText xml:space="preserve"> </w:delText>
        </w:r>
      </w:del>
      <w:r w:rsidRPr="009F5EC7">
        <w:t>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ins w:id="493" w:author="Ian Church" w:date="2020-11-24T14:16:00Z">
        <w:r w:rsidR="008D508C">
          <w:t xml:space="preserve">and </w:t>
        </w:r>
      </w:ins>
      <w:r w:rsidRPr="009F5EC7">
        <w:t>4396.</w:t>
      </w:r>
      <w:r>
        <w:t xml:space="preserve"> </w:t>
      </w:r>
      <w:del w:id="494" w:author="Ian Church" w:date="2020-11-24T14:16:00Z">
        <w:r w:rsidDel="008D508C">
          <w:delText>P</w:delText>
        </w:r>
        <w:r w:rsidRPr="009F5EC7" w:rsidDel="008D508C">
          <w:delText xml:space="preserve">art of </w:delText>
        </w:r>
        <w:r w:rsidDel="008D508C">
          <w:delText>t</w:delText>
        </w:r>
      </w:del>
      <w:ins w:id="495" w:author="Ian Church" w:date="2020-11-24T14:16:00Z">
        <w:r w:rsidR="008D508C">
          <w:t>T</w:t>
        </w:r>
      </w:ins>
      <w:r>
        <w:t>he</w:t>
      </w:r>
      <w:ins w:id="496" w:author="Ian Church" w:date="2020-11-24T14:16:00Z">
        <w:r w:rsidR="008D508C">
          <w:t xml:space="preserve"> lower</w:t>
        </w:r>
      </w:ins>
      <w:r>
        <w:t xml:space="preserve"> </w:t>
      </w:r>
      <w:r w:rsidRPr="009F5EC7">
        <w:t>Saint John River</w:t>
      </w:r>
      <w:ins w:id="497" w:author="Ian Church" w:date="2020-11-24T14:16:00Z">
        <w:r w:rsidR="008D508C">
          <w:t xml:space="preserve"> </w:t>
        </w:r>
      </w:ins>
      <w:del w:id="498" w:author="Ian Church" w:date="2020-11-24T14:16:00Z">
        <w:r w:rsidRPr="009F5EC7" w:rsidDel="008D508C">
          <w:delText xml:space="preserve"> </w:delText>
        </w:r>
      </w:del>
      <w:r w:rsidRPr="009F5EC7">
        <w:t xml:space="preserve">is covered </w:t>
      </w:r>
      <w:ins w:id="499" w:author="Ian Church" w:date="2020-11-24T14:16:00Z">
        <w:r w:rsidR="008D508C">
          <w:t xml:space="preserve">partially </w:t>
        </w:r>
      </w:ins>
      <w:r w:rsidRPr="009F5EC7">
        <w:t xml:space="preserve">by CHS bathymetry data and the rest is from University of New Brunswick Ocean Mapping Group </w:t>
      </w:r>
      <w:r w:rsidR="007B2973" w:rsidRPr="009F5EC7">
        <w:t>dataset</w:t>
      </w:r>
      <w:r w:rsidR="007B2973">
        <w:t xml:space="preserve"> </w:t>
      </w:r>
      <w:ins w:id="500" w:author="ara952 reza" w:date="2020-09-10T23:35:00Z">
        <w:r w:rsidR="00962F76">
          <w:fldChar w:fldCharType="begin" w:fldLock="1"/>
        </w:r>
      </w:ins>
      <w:r w:rsidR="00131CF7">
        <w:instrText>ADDIN CSL_CITATION {"citationItems":[{"id":"ITEM-1","itemData":{"author":[{"dropping-particle":"","family":"McNeill","given":"P.(University of NewBrunswick)","non-dropping-particle":"","parse-names":false,"suffix":""},{"dropping-particle":"","family":"Church","given":"I.(University of NewBrunswick)","non-dropping-particle":"","parse-names":false,"suffix":""},{"dropping-particle":"","family":"Leger","given":"M.(University of NewBrunswick)","non-dropping-particle":"","parse-names":false,"suffix":""}],"container-title":"Integrating Bathymetric Datasets in the Lower Saint John River to produce a Common Reference Surface","id":"ITEM-1","issued":{"date-parts":[["2018"]]},"publisher":"Canadian Hydrographic Conference","publisher-place":"Victoria","title":"Integrating Bathymetric Datasets in the Lower Saint John River to produce a Common Reference Surface","type":"paper-conference"},"uris":["http://www.mendeley.com/documents/?uuid=abe784b8-019c-4ed1-9d4d-a02aa52441fc"]}],"mendeley":{"formattedCitation":"[55]","plainTextFormattedCitation":"[55]","previouslyFormattedCitation":"[55]"},"properties":{"noteIndex":0},"schema":"https://github.com/citation-style-language/schema/raw/master/csl-citation.json"}</w:instrText>
      </w:r>
      <w:r w:rsidR="00962F76">
        <w:fldChar w:fldCharType="separate"/>
      </w:r>
      <w:r w:rsidR="00962F76" w:rsidRPr="00962F76">
        <w:rPr>
          <w:noProof/>
        </w:rPr>
        <w:t>[55]</w:t>
      </w:r>
      <w:ins w:id="501" w:author="ara952 reza" w:date="2020-09-10T23:35:00Z">
        <w:r w:rsidR="00962F76">
          <w:fldChar w:fldCharType="end"/>
        </w:r>
      </w:ins>
      <w:r w:rsidR="007B2973">
        <w:t>(</w:t>
      </w:r>
      <w:r>
        <w:t>McNeill et al., 2018)</w:t>
      </w:r>
      <w:r w:rsidRPr="009F5EC7">
        <w:t xml:space="preserve">. </w:t>
      </w:r>
      <w:del w:id="502" w:author="ara952 reza" w:date="2020-09-10T23:35:00Z">
        <w:r w:rsidRPr="009F5EC7" w:rsidDel="00131CF7">
          <w:delText>For the two high</w:delText>
        </w:r>
        <w:r w:rsidDel="00131CF7">
          <w:delText>-</w:delText>
        </w:r>
        <w:r w:rsidRPr="009F5EC7" w:rsidDel="00131CF7">
          <w:delText xml:space="preserve">resolution spots in the second mesh, the 10-m resolution bathymetry is provided by </w:delText>
        </w:r>
        <w:r w:rsidDel="00131CF7">
          <w:delText xml:space="preserve">the </w:delText>
        </w:r>
        <w:r w:rsidR="004D114A" w:rsidDel="00131CF7">
          <w:delText>NSCC (Nova Scotia Community College)</w:delText>
        </w:r>
        <w:r w:rsidRPr="009F5EC7" w:rsidDel="00131CF7">
          <w:delText xml:space="preserve">. </w:delText>
        </w:r>
      </w:del>
    </w:p>
    <w:p w14:paraId="6B0A4F93" w14:textId="07247E36" w:rsidR="00E05141" w:rsidRDefault="00E05141" w:rsidP="00E05141">
      <w:pPr>
        <w:jc w:val="both"/>
      </w:pPr>
      <w:r>
        <w:t xml:space="preserve">The mesh is generated by the Surface Water Modeling System (SMS 12.1) </w:t>
      </w:r>
      <w:ins w:id="503" w:author="ara952 reza" w:date="2020-09-10T23:36:00Z">
        <w:r w:rsidR="00131CF7">
          <w:fldChar w:fldCharType="begin" w:fldLock="1"/>
        </w:r>
      </w:ins>
      <w:r w:rsidR="00131CF7">
        <w:instrText>ADDIN CSL_CITATION {"citationItems":[{"id":"ITEM-1","itemData":{"author":[{"dropping-particle":"","family":"Surface-Water Modeling System, Version 11.0, Reference Manual &amp; Tutorials, Aquaveo","given":"LLC","non-dropping-particle":"","parse-names":false,"suffix":""}],"id":"ITEM-1","issued":{"date-parts":[["2012"]]},"number":"12.1","publisher-place":"Provo,Utah","title":"SMS","type":"article"},"uris":["http://www.mendeley.com/documents/?uuid=118a5d90-286a-4d39-80bb-02b712e38933"]}],"mendeley":{"formattedCitation":"[56]","plainTextFormattedCitation":"[56]","previouslyFormattedCitation":"[56]"},"properties":{"noteIndex":0},"schema":"https://github.com/citation-style-language/schema/raw/master/csl-citation.json"}</w:instrText>
      </w:r>
      <w:r w:rsidR="00131CF7">
        <w:fldChar w:fldCharType="separate"/>
      </w:r>
      <w:r w:rsidR="00131CF7" w:rsidRPr="00131CF7">
        <w:rPr>
          <w:noProof/>
        </w:rPr>
        <w:t>[56]</w:t>
      </w:r>
      <w:ins w:id="504" w:author="ara952 reza" w:date="2020-09-10T23:36:00Z">
        <w:r w:rsidR="00131CF7">
          <w:fldChar w:fldCharType="end"/>
        </w:r>
      </w:ins>
      <w:ins w:id="505" w:author="Ian Church" w:date="2020-11-24T14:17:00Z">
        <w:r w:rsidR="00DD0AD5">
          <w:t>,</w:t>
        </w:r>
      </w:ins>
      <w:ins w:id="506" w:author="ara952 reza" w:date="2020-09-10T23:36:00Z">
        <w:r w:rsidR="00131CF7">
          <w:t xml:space="preserve"> </w:t>
        </w:r>
      </w:ins>
      <w:r>
        <w:t xml:space="preserve">which </w:t>
      </w:r>
      <w:del w:id="507" w:author="Ian Church" w:date="2020-11-24T14:17:00Z">
        <w:r w:rsidDel="00DD0AD5">
          <w:delText xml:space="preserve">is commercial software for </w:delText>
        </w:r>
      </w:del>
      <w:r>
        <w:t>creat</w:t>
      </w:r>
      <w:ins w:id="508" w:author="Ian Church" w:date="2020-11-24T14:17:00Z">
        <w:r w:rsidR="00DD0AD5">
          <w:t>es</w:t>
        </w:r>
      </w:ins>
      <w:del w:id="509" w:author="Ian Church" w:date="2020-11-24T14:17:00Z">
        <w:r w:rsidDel="00DD0AD5">
          <w:delText>ing</w:delText>
        </w:r>
      </w:del>
      <w:r>
        <w:t xml:space="preserve"> the unstructured grid with different modules (Map, Mesh, and Scatter) that are necessary for FVCOM</w:t>
      </w:r>
      <w:del w:id="510" w:author="ara952 reza" w:date="2020-09-10T23:36:00Z">
        <w:r w:rsidDel="00131CF7">
          <w:delText xml:space="preserve"> (Chen et al., 2006)</w:delText>
        </w:r>
      </w:del>
      <w:r>
        <w:t xml:space="preserve">. The mesh quality recommendation for FVCOM is as follows based on the </w:t>
      </w:r>
      <w:commentRangeStart w:id="511"/>
      <w:r>
        <w:t>FVCOM manual</w:t>
      </w:r>
      <w:commentRangeEnd w:id="511"/>
      <w:r w:rsidR="00CC7730">
        <w:rPr>
          <w:rStyle w:val="CommentReference"/>
        </w:rPr>
        <w:commentReference w:id="511"/>
      </w:r>
      <w:r>
        <w:t xml:space="preserve">: The Minimum </w:t>
      </w:r>
      <w:r>
        <w:lastRenderedPageBreak/>
        <w:t xml:space="preserve">interior angle is 30 degrees, maximum interior angle of 130 degrees, the maximum slope 0.1, the Element area change 0.5, and the connecting elements 7. The total number of nodes and elements for the coarse and fine resolution are 34871, 64765 and 35649, </w:t>
      </w:r>
      <w:r w:rsidR="007B2973">
        <w:t>66321,</w:t>
      </w:r>
      <w:r>
        <w:t xml:space="preserve"> respectively. The horizontal resolution ranges from 6km in the open boundary attached to the Gulf of M</w:t>
      </w:r>
      <w:ins w:id="512" w:author="Ian Church" w:date="2020-11-24T14:18:00Z">
        <w:r w:rsidR="00A44D23">
          <w:t>a</w:t>
        </w:r>
      </w:ins>
      <w:r>
        <w:t>ine to 20 m in the Reversing Falls Saint John River</w:t>
      </w:r>
      <w:ins w:id="513" w:author="ara952 reza" w:date="2020-09-10T23:37:00Z">
        <w:del w:id="514" w:author="Ian Church" w:date="2020-11-24T14:18:00Z">
          <w:r w:rsidR="00131CF7" w:rsidDel="00A44D23">
            <w:delText>a</w:delText>
          </w:r>
        </w:del>
      </w:ins>
      <w:del w:id="515" w:author="ara952 reza" w:date="2020-09-10T23:37:00Z">
        <w:r w:rsidDel="00131CF7">
          <w:delText xml:space="preserve"> and finally to 10 m in the two high-resolution spots</w:delText>
        </w:r>
      </w:del>
      <w:r>
        <w:t>. In the vertical coordinate, 40 uniform sigma layers have been applied.</w:t>
      </w:r>
    </w:p>
    <w:p w14:paraId="059B9AC4" w14:textId="1616EC1C"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w:t>
      </w:r>
      <w:ins w:id="516" w:author="Ian Church" w:date="2020-11-24T14:19:00Z">
        <w:r w:rsidR="000942D0">
          <w:t>econds</w:t>
        </w:r>
      </w:ins>
      <w:r w:rsidRPr="00A541F7">
        <w:t>, and for baroclinic run 0.3 s</w:t>
      </w:r>
      <w:ins w:id="517" w:author="Ian Church" w:date="2020-11-24T14:19:00Z">
        <w:r w:rsidR="000942D0">
          <w:t>econds is used.</w:t>
        </w:r>
      </w:ins>
      <w:r w:rsidRPr="00A541F7">
        <w:t xml:space="preserve"> </w:t>
      </w:r>
      <w:del w:id="518" w:author="Ian Church" w:date="2020-11-24T14:19:00Z">
        <w:r w:rsidRPr="00A541F7" w:rsidDel="000942D0">
          <w:delText xml:space="preserve">and </w:delText>
        </w:r>
      </w:del>
      <w:r w:rsidRPr="00A541F7">
        <w:t xml:space="preserve">MY-2.5 is used as </w:t>
      </w:r>
      <w:ins w:id="519" w:author="Ian Church" w:date="2020-11-24T14:19:00Z">
        <w:r w:rsidR="000942D0">
          <w:t xml:space="preserve">the </w:t>
        </w:r>
      </w:ins>
      <w:r w:rsidRPr="00A541F7">
        <w:t>vertical turbulence closure to parametrize the vertical eddy viscosity and the vertical thermal diffusion coefficient</w:t>
      </w:r>
      <w:r>
        <w:t xml:space="preserve"> </w:t>
      </w:r>
      <w:ins w:id="520" w:author="ara952 reza" w:date="2020-09-10T23:38:00Z">
        <w:r w:rsidR="00131CF7">
          <w:fldChar w:fldCharType="begin" w:fldLock="1"/>
        </w:r>
      </w:ins>
      <w:r w:rsidR="00131CF7">
        <w:instrText>ADDIN CSL_CITATION {"citationItems":[{"id":"ITEM-1","itemData":{"author":[{"dropping-particle":"","family":"Chen","given":"C","non-dropping-particle":"","parse-names":false,"suffix":""},{"dropping-particle":"","family":"Beardsley","given":"R C","non-dropping-particle":"","parse-names":false,"suffix":""},{"dropping-particle":"","family":"Cowles","given":"G","non-dropping-particle":"","parse-names":false,"suffix":""}],"container-title":"An Unstructured Grid, Finite-volume Coastal Ocean Model: FVCOM User Manual","id":"ITEM-1","issued":{"date-parts":[["2006"]]},"note":"Cited By :293\n\nExport Date: 11 September 2020","title":"An unstructured grid, finite-volume coastal ocean model: FVCOM user manual","type":"article-journal"},"uris":["http://www.mendeley.com/documents/?uuid=c3856547-beb2-446a-b964-00e5620e44af"]}],"mendeley":{"formattedCitation":"[49]","plainTextFormattedCitation":"[49]","previouslyFormattedCitation":"[49]"},"properties":{"noteIndex":0},"schema":"https://github.com/citation-style-language/schema/raw/master/csl-citation.json"}</w:instrText>
      </w:r>
      <w:r w:rsidR="00131CF7">
        <w:fldChar w:fldCharType="separate"/>
      </w:r>
      <w:r w:rsidR="00131CF7" w:rsidRPr="00131CF7">
        <w:rPr>
          <w:noProof/>
        </w:rPr>
        <w:t>[49]</w:t>
      </w:r>
      <w:ins w:id="521" w:author="ara952 reza" w:date="2020-09-10T23:38:00Z">
        <w:r w:rsidR="00131CF7">
          <w:fldChar w:fldCharType="end"/>
        </w:r>
      </w:ins>
      <w:del w:id="522" w:author="ara952 reza" w:date="2020-09-10T23:38:00Z">
        <w:r w:rsidRPr="00A541F7" w:rsidDel="00131CF7">
          <w:delText>(Chen et al., 2006)</w:delText>
        </w:r>
      </w:del>
      <w:r w:rsidRPr="00A541F7">
        <w:t>.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6115BFF8" w:rsidR="00E05141" w:rsidRDefault="00E05141" w:rsidP="00E05141">
      <w:pPr>
        <w:jc w:val="both"/>
        <w:rPr>
          <w:rtl/>
          <w:lang w:bidi="fa-IR"/>
        </w:rPr>
      </w:pPr>
      <w:r w:rsidRPr="00A541F7">
        <w:t xml:space="preserve">The model consists of two open boundaries, one in the </w:t>
      </w:r>
      <w:del w:id="523" w:author="Ian Church" w:date="2020-11-24T16:32:00Z">
        <w:r w:rsidRPr="00A541F7" w:rsidDel="004016B5">
          <w:delText xml:space="preserve">upper part of </w:delText>
        </w:r>
      </w:del>
      <w:r w:rsidRPr="00A541F7">
        <w:t xml:space="preserve">Saint John River with </w:t>
      </w:r>
      <w:r>
        <w:t>3</w:t>
      </w:r>
      <w:r w:rsidRPr="00A541F7">
        <w:t xml:space="preserve"> nodes and the other </w:t>
      </w:r>
      <w:del w:id="524" w:author="Ian Church" w:date="2020-11-24T16:32:00Z">
        <w:r w:rsidRPr="00A541F7" w:rsidDel="004016B5">
          <w:delText xml:space="preserve">one </w:delText>
        </w:r>
      </w:del>
      <w:r w:rsidRPr="00A541F7">
        <w:t xml:space="preserve">is adjacent to the Gulf of Maine with 23 nodes. </w:t>
      </w:r>
      <w:r w:rsidR="004D114A" w:rsidRPr="00A541F7">
        <w:t>The surface</w:t>
      </w:r>
      <w:r w:rsidRPr="00A541F7">
        <w:t xml:space="preserve"> temperature and river water level are from Environment and Climate Change Canada. The </w:t>
      </w:r>
      <w:del w:id="525" w:author="Ian Church" w:date="2020-11-24T16:33:00Z">
        <w:r w:rsidRPr="00A541F7" w:rsidDel="00E8471F">
          <w:delText xml:space="preserve">small </w:delText>
        </w:r>
      </w:del>
      <w:ins w:id="526" w:author="Ian Church" w:date="2020-11-24T16:33:00Z">
        <w:r w:rsidR="00E8471F">
          <w:t xml:space="preserve">river </w:t>
        </w:r>
      </w:ins>
      <w:del w:id="527" w:author="Ian Church" w:date="2020-11-24T16:33:00Z">
        <w:r w:rsidRPr="00A541F7" w:rsidDel="00E8471F">
          <w:delText>o</w:delText>
        </w:r>
      </w:del>
      <w:ins w:id="528" w:author="Ian Church" w:date="2020-11-24T16:33:00Z">
        <w:r w:rsidR="00E8471F">
          <w:t>o</w:t>
        </w:r>
      </w:ins>
      <w:r w:rsidRPr="00A541F7">
        <w:t xml:space="preserve">pen boundary is </w:t>
      </w:r>
      <w:ins w:id="529" w:author="Ian Church" w:date="2020-11-24T16:34:00Z">
        <w:r w:rsidR="007E40E8">
          <w:t>c</w:t>
        </w:r>
      </w:ins>
      <w:del w:id="530" w:author="Ian Church" w:date="2020-11-24T16:34:00Z">
        <w:r w:rsidRPr="00A541F7" w:rsidDel="007E40E8">
          <w:delText>considered c</w:delText>
        </w:r>
      </w:del>
      <w:r w:rsidRPr="00A541F7">
        <w:t xml:space="preserve">lose to </w:t>
      </w:r>
      <w:del w:id="531" w:author="Ian Church" w:date="2020-11-24T16:34:00Z">
        <w:r w:rsidDel="007E40E8">
          <w:delText xml:space="preserve">the </w:delText>
        </w:r>
        <w:r w:rsidRPr="00A541F7" w:rsidDel="007E40E8">
          <w:delText>Evandal</w:delText>
        </w:r>
        <w:r w:rsidDel="007E40E8">
          <w:delText>e area</w:delText>
        </w:r>
        <w:r w:rsidRPr="00A541F7" w:rsidDel="007E40E8">
          <w:delText xml:space="preserve"> and the river water level is from </w:delText>
        </w:r>
      </w:del>
      <w:r w:rsidRPr="00A541F7">
        <w:t xml:space="preserve">the Oak </w:t>
      </w:r>
      <w:ins w:id="532" w:author="Ian Church" w:date="2020-11-24T16:34:00Z">
        <w:r w:rsidR="007E40E8">
          <w:t xml:space="preserve">river level </w:t>
        </w:r>
      </w:ins>
      <w:r w:rsidRPr="00A541F7">
        <w:t>station</w:t>
      </w:r>
      <w:ins w:id="533"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w:t>
      </w:r>
      <w:commentRangeStart w:id="534"/>
      <w:r w:rsidRPr="005B1132">
        <w:rPr>
          <w:highlight w:val="cyan"/>
          <w:rPrChange w:id="535" w:author="Ian Church" w:date="2020-11-24T16:35:00Z">
            <w:rPr/>
          </w:rPrChange>
        </w:rPr>
        <w:t xml:space="preserve">O’Flaherty-Sproul and Haigh, </w:t>
      </w:r>
      <w:proofErr w:type="spellStart"/>
      <w:r w:rsidRPr="005B1132">
        <w:rPr>
          <w:highlight w:val="cyan"/>
          <w:rPrChange w:id="536" w:author="Ian Church" w:date="2020-11-24T16:35:00Z">
            <w:rPr/>
          </w:rPrChange>
        </w:rPr>
        <w:t>pers.comm</w:t>
      </w:r>
      <w:commentRangeEnd w:id="534"/>
      <w:proofErr w:type="spellEnd"/>
      <w:r w:rsidR="007E40E8" w:rsidRPr="005B1132">
        <w:rPr>
          <w:rStyle w:val="CommentReference"/>
          <w:highlight w:val="cyan"/>
          <w:rPrChange w:id="537" w:author="Ian Church" w:date="2020-11-24T16:35:00Z">
            <w:rPr>
              <w:rStyle w:val="CommentReference"/>
            </w:rPr>
          </w:rPrChange>
        </w:rPr>
        <w:commentReference w:id="534"/>
      </w:r>
      <w:ins w:id="538" w:author="ara952 reza" w:date="2020-09-10T23:41:00Z">
        <w:r w:rsidR="00131CF7">
          <w:t>)</w:t>
        </w:r>
      </w:ins>
      <w:del w:id="539" w:author="ara952 reza" w:date="2020-09-10T23:41:00Z">
        <w:r w:rsidRPr="00A541F7" w:rsidDel="00131CF7">
          <w:delText xml:space="preserve"> and Paquin et al, 2019)</w:delText>
        </w:r>
      </w:del>
      <w:r w:rsidRPr="00A541F7">
        <w:t xml:space="preserve">. At the </w:t>
      </w:r>
      <w:del w:id="540" w:author="Ian Church" w:date="2020-11-24T16:35:00Z">
        <w:r w:rsidRPr="00A541F7" w:rsidDel="00417CE6">
          <w:delText xml:space="preserve">main </w:delText>
        </w:r>
      </w:del>
      <w:ins w:id="541" w:author="Ian Church" w:date="2020-11-24T16:35:00Z">
        <w:r w:rsidR="00417CE6">
          <w:t>Gulf of Maine</w:t>
        </w:r>
        <w:r w:rsidR="00417CE6" w:rsidRPr="00A541F7">
          <w:t xml:space="preserve"> </w:t>
        </w:r>
      </w:ins>
      <w:r w:rsidRPr="00A541F7">
        <w:t>open boundary, the forcing includes tidal elevation, temperature</w:t>
      </w:r>
      <w:r>
        <w:t>,</w:t>
      </w:r>
      <w:r w:rsidRPr="00A541F7">
        <w:t xml:space="preserve"> and salinity. The tidal elevation</w:t>
      </w:r>
      <w:r>
        <w:t>,</w:t>
      </w:r>
      <w:r w:rsidRPr="00A541F7">
        <w:t xml:space="preserve"> with five </w:t>
      </w:r>
      <w:ins w:id="542" w:author="Ian Church" w:date="2020-11-24T16:37:00Z">
        <w:r w:rsidR="002140D8">
          <w:t xml:space="preserve">harmonic </w:t>
        </w:r>
      </w:ins>
      <w:del w:id="543" w:author="Ian Church" w:date="2020-11-24T16:36:00Z">
        <w:r w:rsidRPr="00A541F7" w:rsidDel="00417CE6">
          <w:delText xml:space="preserve">main </w:delText>
        </w:r>
      </w:del>
      <w:r w:rsidRPr="00A541F7">
        <w:t>constituents for the Bay (M2, N2, S2, K1, and O1)</w:t>
      </w:r>
      <w:r>
        <w:t>,</w:t>
      </w:r>
      <w:r w:rsidRPr="00A541F7">
        <w:t xml:space="preserve"> is extracted from an unstructured barotropic tidal model,</w:t>
      </w:r>
      <w:r>
        <w:t xml:space="preserve"> the</w:t>
      </w:r>
      <w:r w:rsidRPr="00A541F7">
        <w:t xml:space="preserve"> </w:t>
      </w:r>
      <w:proofErr w:type="spellStart"/>
      <w:r w:rsidRPr="00A541F7">
        <w:t>WebTide</w:t>
      </w:r>
      <w:proofErr w:type="spellEnd"/>
      <w:r>
        <w:t xml:space="preserve"> </w:t>
      </w:r>
      <w:r w:rsidRPr="002403ED">
        <w:t>Scotia - Fundy - Maine</w:t>
      </w:r>
      <w:r>
        <w:t xml:space="preserve"> model,</w:t>
      </w:r>
      <w:r w:rsidRPr="00A541F7">
        <w:t xml:space="preserve"> which is tuned for the Bay of Fundy </w:t>
      </w:r>
      <w:ins w:id="544" w:author="ara952 reza" w:date="2020-09-10T23:42:00Z">
        <w:r w:rsidR="00131CF7">
          <w:fldChar w:fldCharType="begin" w:fldLock="1"/>
        </w:r>
      </w:ins>
      <w:r w:rsidR="00131CF7">
        <w:instrText xml:space="preserve">ADDIN CSL_CITATION {"citationItems":[{"id":"ITEM-1","itemData":{"DOI":"10.3137/ao.430103","ISSN":"14809214","abstract":"A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131CF7">
        <w:rPr>
          <w:rFonts w:ascii="Cambria Math" w:hAnsi="Cambria Math" w:cs="Cambria Math"/>
        </w:rPr>
        <w:instrText>∼</w:instrText>
      </w:r>
      <w:r w:rsidR="00131CF7">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Ocean","id":"ITEM-1","issue":"1","issued":{"date-parts":[["2005"]]},"page":"33-47","title":"Modelling the sea level of the upper Bay of Fundy","type":"article-journal","volume":"43"},"uris":["http://www.mendeley.com/documents/?uuid=de9aca5b-c5b7-4262-b4ef-0c7d5de0648f"]}],"mendeley":{"formattedCitation":"[34]","plainTextFormattedCitation":"[34]","previouslyFormattedCitation":"[34]"},"properties":{"noteIndex":0},"schema":"https://github.com/citation-style-language/schema/raw/master/csl-citation.json"}</w:instrText>
      </w:r>
      <w:r w:rsidR="00131CF7">
        <w:fldChar w:fldCharType="separate"/>
      </w:r>
      <w:r w:rsidR="00131CF7" w:rsidRPr="00131CF7">
        <w:rPr>
          <w:noProof/>
        </w:rPr>
        <w:t>[34]</w:t>
      </w:r>
      <w:ins w:id="545" w:author="ara952 reza" w:date="2020-09-10T23:42:00Z">
        <w:r w:rsidR="00131CF7">
          <w:fldChar w:fldCharType="end"/>
        </w:r>
      </w:ins>
      <w:del w:id="546" w:author="ara952 reza" w:date="2020-09-10T23:42:00Z">
        <w:r w:rsidRPr="00A541F7" w:rsidDel="00131CF7">
          <w:delText>(Dupont et al., 2005)</w:delText>
        </w:r>
      </w:del>
      <w:r w:rsidRPr="00A541F7">
        <w:t xml:space="preserve">.To facilitate the tuning process of tides in the Bay, we </w:t>
      </w:r>
      <w:del w:id="547" w:author="Ian Church" w:date="2020-11-24T16:36:00Z">
        <w:r w:rsidRPr="00A541F7" w:rsidDel="002140D8">
          <w:delText xml:space="preserve">just </w:delText>
        </w:r>
      </w:del>
      <w:r w:rsidRPr="00A541F7">
        <w:t xml:space="preserve">considered the five </w:t>
      </w:r>
      <w:ins w:id="548" w:author="Ian Church" w:date="2020-11-24T16:37:00Z">
        <w:r w:rsidR="002140D8">
          <w:t xml:space="preserve">primary </w:t>
        </w:r>
      </w:ins>
      <w:r w:rsidRPr="00A541F7">
        <w:t xml:space="preserve">constituents which in total need 27 days of simulation data to perform the tidal analysis. </w:t>
      </w:r>
      <w:del w:id="549" w:author="ara952 reza" w:date="2020-09-09T21:27:00Z">
        <w:r w:rsidRPr="00A541F7" w:rsidDel="00140403">
          <w:delText>3</w:delText>
        </w:r>
      </w:del>
      <w:ins w:id="550" w:author="ara952 reza" w:date="2020-09-09T21:27:00Z">
        <w:r w:rsidR="00140403">
          <w:t>6</w:t>
        </w:r>
      </w:ins>
      <w:r w:rsidRPr="00A541F7">
        <w:t xml:space="preserve">-hourly time series of temperature and salinity for </w:t>
      </w:r>
      <w:r>
        <w:t xml:space="preserve">the </w:t>
      </w:r>
      <w:r w:rsidRPr="00A541F7">
        <w:t xml:space="preserve">open boundary </w:t>
      </w:r>
      <w:del w:id="551" w:author="ara952 reza" w:date="2020-09-09T21:27:00Z">
        <w:r w:rsidDel="00140403">
          <w:delText>is</w:delText>
        </w:r>
        <w:r w:rsidRPr="00A541F7" w:rsidDel="00140403">
          <w:delText xml:space="preserve"> </w:delText>
        </w:r>
      </w:del>
      <w:ins w:id="552" w:author="ara952 reza" w:date="2020-09-09T21:27:00Z">
        <w:r w:rsidR="00140403">
          <w:t>are</w:t>
        </w:r>
        <w:r w:rsidR="00140403" w:rsidRPr="00A541F7">
          <w:t xml:space="preserve"> </w:t>
        </w:r>
      </w:ins>
      <w:r w:rsidRPr="00A541F7">
        <w:t xml:space="preserve">extracted from </w:t>
      </w:r>
      <w:ins w:id="553" w:author="ara952 reza" w:date="2020-09-09T21:27:00Z">
        <w:r w:rsidR="00140403">
          <w:t>Gulf of Maine Operational Forecast System(</w:t>
        </w:r>
        <w:proofErr w:type="spellStart"/>
        <w:r w:rsidR="00140403">
          <w:t>G</w:t>
        </w:r>
      </w:ins>
      <w:ins w:id="554" w:author="ara952 reza" w:date="2020-09-09T21:30:00Z">
        <w:r w:rsidR="00AD56DD">
          <w:t>o</w:t>
        </w:r>
      </w:ins>
      <w:ins w:id="555" w:author="ara952 reza" w:date="2020-09-09T21:28:00Z">
        <w:r w:rsidR="00140403">
          <w:t>MOFS</w:t>
        </w:r>
      </w:ins>
      <w:proofErr w:type="spellEnd"/>
      <w:ins w:id="556" w:author="ara952 reza" w:date="2020-09-09T21:27:00Z">
        <w:r w:rsidR="00140403">
          <w:t>)</w:t>
        </w:r>
      </w:ins>
      <w:ins w:id="557" w:author="ara952 reza" w:date="2020-09-09T21:28:00Z">
        <w:r w:rsidR="00140403">
          <w:t xml:space="preserve"> </w:t>
        </w:r>
      </w:ins>
      <w:ins w:id="558" w:author="ara952 reza" w:date="2020-09-10T23:43:00Z">
        <w:r w:rsidR="00131CF7">
          <w:fldChar w:fldCharType="begin" w:fldLock="1"/>
        </w:r>
      </w:ins>
      <w:r w:rsidR="00131CF7">
        <w:instrText>ADDIN CSL_CITATION {"citationItems":[{"id":"ITEM-1","itemData":{"DOI":"10.3390/jmse4040077","abstract":"© 2016 by the authors. The National Ocean Service (NOS) of National Oceanic and Atmospheric Administration is developing an operational nowcast/forecast system for the Gulf of Maine (GoMOFS). The system aims to produce real-time nowcasts and short-range forecast guidance for water levels, 3-dimensional currents, water temperature, and salinity over the broad GoM region. GoMOFS will be implemented using the Regional Ocean Model System (ROMS). This paper describes the system setup and results from a one-year (2012) hindcast simulation. The hindcast performance was evaluated using the NOS standard skill assessment software. The results indicate favorable agreement between observations and model forecasts. The root-mean-squared errors are about 0.12 m for water level, less than 1.5 °C for temperature, less than 1.5 psu for salinity, and less than 0.2 m/s for currents. It is anticipated to complete the system development and the transition into operations in fiscal year 2017.","author":[{"dropping-particle":"","family":"Yang","given":"Z.","non-dropping-particle":"","parse-names":false,"suffix":""},{"dropping-particle":"","family":"Richardson","given":"P.","non-dropping-particle":"","parse-names":false,"suffix":""},{"dropping-particle":"","family":"Chen","given":"Y.","non-dropping-particle":"","parse-names":false,"suffix":""},{"dropping-particle":"","family":"Kelley","given":"J.G.W.","non-dropping-particle":"","parse-names":false,"suffix":""},{"dropping-particle":"","family":"Myers","given":"E.","non-dropping-particle":"","parse-names":false,"suffix":""},{"dropping-particle":"","family":"Aikman","given":"F.","non-dropping-particle":"","parse-names":false,"suffix":""},{"dropping-particle":"","family":"Peng","given":"M.","non-dropping-particle":"","parse-names":false,"suffix":""},{"dropping-particle":"","family":"Zhang","given":"A.","non-dropping-particle":"","parse-names":false,"suffix":""}],"container-title":"Journal of Marine Science and Engineering","id":"ITEM-1","issue":"4","issued":{"date-parts":[["2016"]]},"title":"Model development and hindcast simulations of NOAA's Gulf of Maine operational forecast system","type":"article-journal","volume":"4"},"uris":["http://www.mendeley.com/documents/?uuid=a5aae78b-c7a5-3e67-beb1-ceab3822f284"]}],"mendeley":{"formattedCitation":"[57]","plainTextFormattedCitation":"[57]","previouslyFormattedCitation":"[57]"},"properties":{"noteIndex":0},"schema":"https://github.com/citation-style-language/schema/raw/master/csl-citation.json"}</w:instrText>
      </w:r>
      <w:r w:rsidR="00131CF7">
        <w:fldChar w:fldCharType="separate"/>
      </w:r>
      <w:r w:rsidR="00131CF7" w:rsidRPr="00131CF7">
        <w:rPr>
          <w:noProof/>
        </w:rPr>
        <w:t>[57]</w:t>
      </w:r>
      <w:ins w:id="559" w:author="ara952 reza" w:date="2020-09-10T23:43:00Z">
        <w:r w:rsidR="00131CF7">
          <w:fldChar w:fldCharType="end"/>
        </w:r>
      </w:ins>
      <w:ins w:id="560" w:author="Ian Church" w:date="2020-11-24T16:38:00Z">
        <w:r w:rsidR="000C7775">
          <w:t>,</w:t>
        </w:r>
      </w:ins>
      <w:ins w:id="561" w:author="ara952 reza" w:date="2020-09-10T23:43:00Z">
        <w:r w:rsidR="00131CF7">
          <w:t xml:space="preserve"> </w:t>
        </w:r>
      </w:ins>
      <w:ins w:id="562" w:author="ara952 reza" w:date="2020-09-09T21:28:00Z">
        <w:r w:rsidR="00140403">
          <w:t>which use</w:t>
        </w:r>
      </w:ins>
      <w:ins w:id="563" w:author="Ian Church" w:date="2020-11-24T16:38:00Z">
        <w:r w:rsidR="000C7775">
          <w:t>s</w:t>
        </w:r>
      </w:ins>
      <w:ins w:id="564" w:author="ara952 reza" w:date="2020-09-09T21:28:00Z">
        <w:r w:rsidR="00140403">
          <w:t xml:space="preserve"> ROMs</w:t>
        </w:r>
      </w:ins>
      <w:ins w:id="565" w:author="Ian Church" w:date="2020-11-24T16:38:00Z">
        <w:r w:rsidR="000C7775">
          <w:t xml:space="preserve"> </w:t>
        </w:r>
      </w:ins>
      <w:ins w:id="566" w:author="ara952 reza" w:date="2020-09-09T21:32:00Z">
        <w:r w:rsidR="00AD56DD">
          <w:t>(Regional Ocean Model system)</w:t>
        </w:r>
      </w:ins>
      <w:ins w:id="567" w:author="ara952 reza" w:date="2020-09-09T21:28:00Z">
        <w:r w:rsidR="00140403">
          <w:t xml:space="preserve"> </w:t>
        </w:r>
      </w:ins>
      <w:ins w:id="568" w:author="ara952 reza" w:date="2020-09-09T21:33:00Z">
        <w:r w:rsidR="00AD56DD">
          <w:t xml:space="preserve">with </w:t>
        </w:r>
      </w:ins>
      <w:ins w:id="569" w:author="Ian Church" w:date="2020-11-24T16:38:00Z">
        <w:r w:rsidR="000C7775">
          <w:t>a</w:t>
        </w:r>
      </w:ins>
      <w:ins w:id="570" w:author="ara952 reza" w:date="2020-09-09T21:33:00Z">
        <w:r w:rsidR="00AD56DD">
          <w:t xml:space="preserve"> 700 m horizontal resolution and </w:t>
        </w:r>
      </w:ins>
      <w:ins w:id="571" w:author="ara952 reza" w:date="2020-09-09T21:34:00Z">
        <w:r w:rsidR="00AD56DD">
          <w:t>30 vertical level</w:t>
        </w:r>
      </w:ins>
      <w:ins w:id="572" w:author="Ian Church" w:date="2020-11-24T16:38:00Z">
        <w:r w:rsidR="000C7775">
          <w:t>s</w:t>
        </w:r>
      </w:ins>
      <w:ins w:id="573" w:author="ara952 reza" w:date="2020-09-10T23:42:00Z">
        <w:del w:id="574" w:author="Ian Church" w:date="2020-11-24T16:38:00Z">
          <w:r w:rsidR="00131CF7" w:rsidDel="00837BB2">
            <w:delText>,</w:delText>
          </w:r>
        </w:del>
      </w:ins>
      <w:ins w:id="575" w:author="Ian Church" w:date="2020-11-24T16:38:00Z">
        <w:r w:rsidR="00837BB2">
          <w:t xml:space="preserve"> and</w:t>
        </w:r>
      </w:ins>
      <w:ins w:id="576" w:author="ara952 reza" w:date="2020-09-09T21:34:00Z">
        <w:r w:rsidR="00AD56DD">
          <w:t xml:space="preserve"> </w:t>
        </w:r>
      </w:ins>
      <w:ins w:id="577" w:author="ara952 reza" w:date="2020-09-09T22:17:00Z">
        <w:r w:rsidR="005E0C54">
          <w:t>is running operationally on NOAA</w:t>
        </w:r>
      </w:ins>
      <w:ins w:id="578" w:author="ara952 reza" w:date="2020-09-09T22:18:00Z">
        <w:r w:rsidR="005E0C54">
          <w:t>’s High Performance Computer Sy</w:t>
        </w:r>
        <w:del w:id="579" w:author="Ian Church" w:date="2020-11-24T16:38:00Z">
          <w:r w:rsidR="005E0C54" w:rsidDel="00837BB2">
            <w:delText>sy</w:delText>
          </w:r>
        </w:del>
      </w:ins>
      <w:ins w:id="580" w:author="Ian Church" w:date="2020-11-24T16:38:00Z">
        <w:r w:rsidR="00837BB2">
          <w:t>s</w:t>
        </w:r>
      </w:ins>
      <w:ins w:id="581" w:author="ara952 reza" w:date="2020-09-09T22:18:00Z">
        <w:r w:rsidR="005E0C54">
          <w:t>tems</w:t>
        </w:r>
      </w:ins>
      <w:ins w:id="582" w:author="Ian Church" w:date="2020-11-24T16:38:00Z">
        <w:r w:rsidR="00837BB2">
          <w:t xml:space="preserve"> </w:t>
        </w:r>
      </w:ins>
      <w:ins w:id="583" w:author="ara952 reza" w:date="2020-09-09T22:18:00Z">
        <w:r w:rsidR="005E0C54">
          <w:t xml:space="preserve">(HPCS) </w:t>
        </w:r>
      </w:ins>
      <w:ins w:id="584" w:author="ara952 reza" w:date="2020-09-09T21:28:00Z">
        <w:r w:rsidR="00AD56DD">
          <w:t>predict</w:t>
        </w:r>
      </w:ins>
      <w:ins w:id="585" w:author="ara952 reza" w:date="2020-09-09T22:18:00Z">
        <w:r w:rsidR="005E0C54">
          <w:t>ing</w:t>
        </w:r>
      </w:ins>
      <w:ins w:id="586" w:author="ara952 reza" w:date="2020-09-09T21:28:00Z">
        <w:r w:rsidR="00AD56DD">
          <w:t xml:space="preserve"> the water level, currents, water temperature,</w:t>
        </w:r>
      </w:ins>
      <w:ins w:id="587" w:author="ara952 reza" w:date="2020-09-09T21:29:00Z">
        <w:r w:rsidR="00AD56DD">
          <w:t xml:space="preserve"> and salinity for </w:t>
        </w:r>
      </w:ins>
      <w:ins w:id="588" w:author="ara952 reza" w:date="2020-09-09T21:31:00Z">
        <w:r w:rsidR="00AD56DD">
          <w:t xml:space="preserve">72 hours </w:t>
        </w:r>
        <w:del w:id="589" w:author="Ian Church" w:date="2020-11-24T16:38:00Z">
          <w:r w:rsidR="00AD56DD" w:rsidDel="00837BB2">
            <w:delText xml:space="preserve">for each </w:delText>
          </w:r>
        </w:del>
        <w:r w:rsidR="00AD56DD">
          <w:t>cycle</w:t>
        </w:r>
      </w:ins>
      <w:ins w:id="590" w:author="Ian Church" w:date="2020-11-24T16:39:00Z">
        <w:r w:rsidR="00837BB2">
          <w:t>s</w:t>
        </w:r>
      </w:ins>
      <w:ins w:id="591" w:author="ara952 reza" w:date="2020-09-09T22:19:00Z">
        <w:r w:rsidR="005E0C54">
          <w:t>.</w:t>
        </w:r>
      </w:ins>
      <w:ins w:id="592" w:author="ara952 reza" w:date="2020-09-10T23:42:00Z">
        <w:r w:rsidR="00131CF7">
          <w:t xml:space="preserve"> </w:t>
        </w:r>
      </w:ins>
      <w:ins w:id="593" w:author="Ian Church" w:date="2020-11-24T16:40:00Z">
        <w:r w:rsidR="007608C6">
          <w:t xml:space="preserve">The </w:t>
        </w:r>
        <w:proofErr w:type="spellStart"/>
        <w:r w:rsidR="007608C6">
          <w:t>GoMOFS</w:t>
        </w:r>
        <w:proofErr w:type="spellEnd"/>
        <w:r w:rsidR="007608C6">
          <w:t xml:space="preserve"> </w:t>
        </w:r>
      </w:ins>
      <w:ins w:id="594" w:author="Ian Church" w:date="2020-11-24T16:41:00Z">
        <w:r w:rsidR="007608C6">
          <w:t xml:space="preserve">is also used for the </w:t>
        </w:r>
      </w:ins>
      <w:ins w:id="595" w:author="ara952 reza" w:date="2020-09-10T23:42:00Z">
        <w:del w:id="596" w:author="Ian Church" w:date="2020-11-24T16:39:00Z">
          <w:r w:rsidR="00131CF7" w:rsidDel="002F786B">
            <w:delText>Also, t</w:delText>
          </w:r>
        </w:del>
        <w:del w:id="597" w:author="Ian Church" w:date="2020-11-24T16:41:00Z">
          <w:r w:rsidR="00131CF7" w:rsidDel="007608C6">
            <w:delText>he</w:delText>
          </w:r>
        </w:del>
      </w:ins>
      <w:ins w:id="598" w:author="ara952 reza" w:date="2020-09-09T21:35:00Z">
        <w:del w:id="599" w:author="Ian Church" w:date="2020-11-24T16:41:00Z">
          <w:r w:rsidR="00AD56DD" w:rsidDel="007608C6">
            <w:delText xml:space="preserve"> </w:delText>
          </w:r>
        </w:del>
        <w:r w:rsidR="00AD56DD">
          <w:t xml:space="preserve">initialization of </w:t>
        </w:r>
      </w:ins>
      <w:ins w:id="600" w:author="ara952 reza" w:date="2020-09-09T22:18:00Z">
        <w:r w:rsidR="005E0C54">
          <w:t>currents, temperature</w:t>
        </w:r>
      </w:ins>
      <w:ins w:id="601" w:author="ara952 reza" w:date="2020-09-09T21:36:00Z">
        <w:r w:rsidR="00AD56DD">
          <w:t xml:space="preserve">, and salinity </w:t>
        </w:r>
        <w:del w:id="602" w:author="Ian Church" w:date="2020-11-24T16:41:00Z">
          <w:r w:rsidR="00AD56DD" w:rsidDel="007608C6">
            <w:delText xml:space="preserve">are extracted from GoMOFS </w:delText>
          </w:r>
        </w:del>
        <w:r w:rsidR="00AD56DD">
          <w:t>for the start of</w:t>
        </w:r>
      </w:ins>
      <w:ins w:id="603" w:author="Ian Church" w:date="2020-11-24T16:39:00Z">
        <w:r w:rsidR="002F786B">
          <w:t xml:space="preserve"> the</w:t>
        </w:r>
      </w:ins>
      <w:ins w:id="604" w:author="ara952 reza" w:date="2020-09-09T21:36:00Z">
        <w:r w:rsidR="00AD56DD">
          <w:t xml:space="preserve"> simulation</w:t>
        </w:r>
      </w:ins>
      <w:ins w:id="605" w:author="Ian Church" w:date="2020-11-24T16:39:00Z">
        <w:r w:rsidR="002F786B">
          <w:t>.</w:t>
        </w:r>
      </w:ins>
      <w:ins w:id="606" w:author="ara952 reza" w:date="2020-09-09T21:36:00Z">
        <w:r w:rsidR="00AD56DD">
          <w:t xml:space="preserve"> </w:t>
        </w:r>
      </w:ins>
      <w:del w:id="607" w:author="ara952 reza" w:date="2020-09-09T21:36:00Z">
        <w:r w:rsidRPr="00A541F7" w:rsidDel="00AD56DD">
          <w:delText>Regional Ice-Ocean prediction System (RIOPS) 1/12</w:delText>
        </w:r>
        <w:r w:rsidRPr="00A541F7" w:rsidDel="00AD56DD">
          <w:rPr>
            <w:rFonts w:cstheme="minorHAnsi"/>
            <w:vertAlign w:val="superscript"/>
          </w:rPr>
          <w:delText>°</w:delText>
        </w:r>
        <w:r w:rsidRPr="00A541F7" w:rsidDel="00AD56DD">
          <w:rPr>
            <w:vertAlign w:val="superscript"/>
          </w:rPr>
          <w:delText xml:space="preserve"> </w:delText>
        </w:r>
        <w:r w:rsidRPr="00A541F7" w:rsidDel="00AD56DD">
          <w:delText xml:space="preserve">resolution in addition to the initialization for temperature and salinity (Dupont et al., 2015). </w:delText>
        </w:r>
      </w:del>
      <w:r w:rsidRPr="00A541F7">
        <w:t>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w:t>
      </w:r>
      <w:ins w:id="608" w:author="Ian Church" w:date="2020-11-24T16:39:00Z">
        <w:r w:rsidR="002F786B">
          <w:t xml:space="preserve">devoted to </w:t>
        </w:r>
      </w:ins>
      <w:r w:rsidRPr="00A541F7">
        <w:t xml:space="preserve">spin up. </w:t>
      </w:r>
      <w:del w:id="609" w:author="ara952 reza" w:date="2020-09-09T21:37:00Z">
        <w:r w:rsidRPr="00A541F7" w:rsidDel="00AD56DD">
          <w:delText>Also, a whole year run with ‘cold</w:delText>
        </w:r>
        <w:r w:rsidDel="00AD56DD">
          <w:delText>-</w:delText>
        </w:r>
        <w:r w:rsidRPr="00A541F7" w:rsidDel="00AD56DD">
          <w:delText xml:space="preserve">start’ configuration </w:delText>
        </w:r>
        <w:r w:rsidDel="00AD56DD">
          <w:delText>w</w:delText>
        </w:r>
        <w:r w:rsidRPr="00A541F7" w:rsidDel="00AD56DD">
          <w:delText>as conducted to evaluate the discharge of Saint John River at the spring freshet in the Bay of Fundy.</w:delText>
        </w:r>
      </w:del>
      <w:ins w:id="610" w:author="ara952 reza" w:date="2020-09-09T21:37:00Z">
        <w:r w:rsidR="00AD56DD">
          <w:t xml:space="preserve">The </w:t>
        </w:r>
      </w:ins>
      <w:ins w:id="611" w:author="ara952 reza" w:date="2020-09-09T21:38:00Z">
        <w:r w:rsidR="00AD56DD">
          <w:t>model</w:t>
        </w:r>
      </w:ins>
      <w:ins w:id="612" w:author="ara952 reza" w:date="2020-09-09T21:39:00Z">
        <w:r w:rsidR="004637E6">
          <w:t xml:space="preserve">’s sea surface is forced with hourly </w:t>
        </w:r>
      </w:ins>
      <w:ins w:id="613" w:author="Ian Church" w:date="2020-11-24T16:40:00Z">
        <w:r w:rsidR="002F786B">
          <w:t xml:space="preserve">atmospheric </w:t>
        </w:r>
      </w:ins>
      <w:ins w:id="614" w:author="ara952 reza" w:date="2020-09-09T21:39:00Z">
        <w:r w:rsidR="004637E6">
          <w:t>data</w:t>
        </w:r>
      </w:ins>
      <w:ins w:id="615" w:author="ara952 reza" w:date="2020-09-09T21:40:00Z">
        <w:r w:rsidR="004637E6">
          <w:t xml:space="preserve"> </w:t>
        </w:r>
      </w:ins>
      <w:ins w:id="616" w:author="ara952 reza" w:date="2020-09-09T21:41:00Z">
        <w:r w:rsidR="004637E6">
          <w:t>including specific humidity,</w:t>
        </w:r>
      </w:ins>
      <w:ins w:id="617" w:author="Ian Church" w:date="2020-11-24T16:39:00Z">
        <w:r w:rsidR="002F786B">
          <w:t xml:space="preserve"> </w:t>
        </w:r>
      </w:ins>
      <w:ins w:id="618" w:author="ara952 reza" w:date="2020-09-09T21:42:00Z">
        <w:r w:rsidR="004637E6">
          <w:t xml:space="preserve">2-m </w:t>
        </w:r>
      </w:ins>
      <w:ins w:id="619" w:author="ara952 reza" w:date="2020-09-09T21:41:00Z">
        <w:r w:rsidR="004637E6">
          <w:t>air temperature, surface incoming longwave</w:t>
        </w:r>
      </w:ins>
      <w:ins w:id="620" w:author="ara952 reza" w:date="2020-09-09T21:42:00Z">
        <w:r w:rsidR="004637E6">
          <w:t xml:space="preserve"> and shortwave radiation, and 10-m wind</w:t>
        </w:r>
      </w:ins>
      <w:ins w:id="621" w:author="ara952 reza" w:date="2020-09-09T21:39:00Z">
        <w:r w:rsidR="004637E6">
          <w:t xml:space="preserve"> from the High-R</w:t>
        </w:r>
      </w:ins>
      <w:ins w:id="622" w:author="ara952 reza" w:date="2020-09-09T21:40:00Z">
        <w:r w:rsidR="004637E6">
          <w:t>esolution Deterministic Prediction System</w:t>
        </w:r>
      </w:ins>
      <w:ins w:id="623" w:author="Ian Church" w:date="2020-11-24T16:41:00Z">
        <w:r w:rsidR="006F5A82">
          <w:t xml:space="preserve"> </w:t>
        </w:r>
      </w:ins>
      <w:ins w:id="624" w:author="ara952 reza" w:date="2020-09-10T23:44:00Z">
        <w:r w:rsidR="00131CF7">
          <w:t>(HRDPS)</w:t>
        </w:r>
      </w:ins>
      <w:ins w:id="625" w:author="ara952 reza" w:date="2020-09-09T21:40:00Z">
        <w:r w:rsidR="004637E6">
          <w:t xml:space="preserve"> </w:t>
        </w:r>
      </w:ins>
      <w:ins w:id="626" w:author="ara952 reza" w:date="2020-09-10T23:52:00Z">
        <w:r w:rsidR="00D85EA0">
          <w:fldChar w:fldCharType="begin" w:fldLock="1"/>
        </w:r>
      </w:ins>
      <w:r w:rsidR="00D85EA0">
        <w:instrText>ADDIN CSL_CITATION {"citationItems":[{"id":"ITEM-1","itemData":{"DOI":"10.1175/WAF-D-16-0035.1","ISSN":"0882-8156","abstract":"Since November 2014, the Meteorological Services of Canada (MSC) has been running a real-time numerical weather prediction system that provides deterministic forecasts on a regional domain with a 2.5-km horizontal grid spacing covering a large portion of Canada using the Global Environmental Multiscale (GEM) forecast model. This system, referred to as the High Resolution Deterministic Prediction System (HRDPS), is currently downscaled from MSC’s operational 10-km GEM-based regional system but uses initial surface fields from a high-resolution (2.5 km) land data assimilation system coupled to the HRDPS and initial hydrometeor fields from the forecast of a 2.5-km cycle, which reduces the spinup time for clouds and precipitation. Forecast runs of 48 h are provided four times daily. The HRDPS was tested and compared to the operational 10-km system. Model runs from the two systems were evaluated against surface observations for common weather elements (temperature, humidity, winds, and precipitation), fractional cloud cover, and also against upper-air soundings, all using standard metrics. Although the predictions of some fields were degraded in some specific regions, the HRDPS generally outperformed the operational system for a majority of the scores. The evaluation illustrates the added value of the 2.5-km model and the potential for improved numerical guidance for the prediction of high-impact weather.","author":[{"dropping-particle":"","family":"Milbrandt","given":"Jason A","non-dropping-particle":"","parse-names":false,"suffix":""},{"dropping-particle":"","family":"Bélair","given":"Stéphane","non-dropping-particle":"","parse-names":false,"suffix":""},{"dropping-particle":"","family":"Faucher","given":"Manon","non-dropping-particle":"","parse-names":false,"suffix":""},{"dropping-particle":"","family":"Vallée","given":"Marcel","non-dropping-particle":"","parse-names":false,"suffix":""},{"dropping-particle":"","family":"Carrera","given":"Marco L","non-dropping-particle":"","parse-names":false,"suffix":""},{"dropping-particle":"","family":"Glazer","given":"Anna","non-dropping-particle":"","parse-names":false,"suffix":""}],"container-title":"Weather and Forecasting","id":"ITEM-1","issue":"6","issued":{"date-parts":[["2016","11","7"]]},"page":"1791-1816","title":"The Pan-Canadian High Resolution (2.5 km) Deterministic Prediction System","type":"article-journal","volume":"31"},"uris":["http://www.mendeley.com/documents/?uuid=6755dd07-f52a-414c-ac42-bd2b969a3e5c"]}],"mendeley":{"formattedCitation":"[58]","plainTextFormattedCitation":"[58]","previouslyFormattedCitation":"[58]"},"properties":{"noteIndex":0},"schema":"https://github.com/citation-style-language/schema/raw/master/csl-citation.json"}</w:instrText>
      </w:r>
      <w:r w:rsidR="00D85EA0">
        <w:fldChar w:fldCharType="separate"/>
      </w:r>
      <w:r w:rsidR="00D85EA0" w:rsidRPr="00D85EA0">
        <w:rPr>
          <w:noProof/>
        </w:rPr>
        <w:t>[58]</w:t>
      </w:r>
      <w:ins w:id="627" w:author="ara952 reza" w:date="2020-09-10T23:52:00Z">
        <w:r w:rsidR="00D85EA0">
          <w:fldChar w:fldCharType="end"/>
        </w:r>
      </w:ins>
      <w:ins w:id="628" w:author="Ian Church" w:date="2020-11-24T16:40:00Z">
        <w:r w:rsidR="002F786B">
          <w:t xml:space="preserve"> </w:t>
        </w:r>
      </w:ins>
      <w:ins w:id="629" w:author="ara952 reza" w:date="2020-09-09T21:40:00Z">
        <w:r w:rsidR="004637E6">
          <w:t>at 2.5 km resolution</w:t>
        </w:r>
      </w:ins>
      <w:ins w:id="630" w:author="Ian Church" w:date="2020-11-24T16:41:00Z">
        <w:r w:rsidR="006F5A82">
          <w:t>,</w:t>
        </w:r>
      </w:ins>
      <w:ins w:id="631" w:author="ara952 reza" w:date="2020-09-09T21:40:00Z">
        <w:r w:rsidR="004637E6">
          <w:t xml:space="preserve"> </w:t>
        </w:r>
      </w:ins>
      <w:ins w:id="632" w:author="ara952 reza" w:date="2020-09-09T21:47:00Z">
        <w:r w:rsidR="004637E6">
          <w:t>which is running operationally at the Canadian Center for Meteorological and Envi</w:t>
        </w:r>
      </w:ins>
      <w:ins w:id="633" w:author="ara952 reza" w:date="2020-09-09T21:48:00Z">
        <w:r w:rsidR="004637E6">
          <w:t>ronment Prediction(CCMEP)</w:t>
        </w:r>
      </w:ins>
      <w:ins w:id="634" w:author="ara952 reza" w:date="2020-09-10T23:52:00Z">
        <w:r w:rsidR="00D85EA0">
          <w:t>.</w:t>
        </w:r>
      </w:ins>
    </w:p>
    <w:p w14:paraId="6854AD01" w14:textId="77777777" w:rsidR="00E05141" w:rsidRPr="00A541F7" w:rsidRDefault="00E05141" w:rsidP="00E05141">
      <w:pPr>
        <w:jc w:val="both"/>
        <w:rPr>
          <w:b/>
          <w:bCs/>
        </w:rPr>
      </w:pPr>
      <w:r w:rsidRPr="00A541F7">
        <w:rPr>
          <w:b/>
          <w:bCs/>
        </w:rPr>
        <w:t>3 Evaluation of tide and water properties</w:t>
      </w:r>
    </w:p>
    <w:p w14:paraId="137DEB0A" w14:textId="25903C5E"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w:t>
      </w:r>
      <w:del w:id="635" w:author="ara952 reza" w:date="2020-09-10T23:52:00Z">
        <w:r w:rsidRPr="00A541F7" w:rsidDel="00D85EA0">
          <w:delText xml:space="preserve"> and the effect of </w:delText>
        </w:r>
        <w:r w:rsidDel="00D85EA0">
          <w:delText xml:space="preserve">the </w:delText>
        </w:r>
        <w:r w:rsidRPr="00A541F7" w:rsidDel="00D85EA0">
          <w:delText>high-resolution spots on the bottom currents</w:delText>
        </w:r>
      </w:del>
      <w:r w:rsidRPr="00A541F7">
        <w:t xml:space="preserve">.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w:t>
      </w:r>
      <w:ins w:id="636" w:author="Ian Church" w:date="2020-11-24T16:43:00Z">
        <w:r w:rsidR="000670F6">
          <w:t>d</w:t>
        </w:r>
      </w:ins>
      <w:r w:rsidRPr="00A541F7">
        <w:t xml:space="preserve"> on the (</w:t>
      </w:r>
      <w:ins w:id="637" w:author="Ian Church" w:date="2020-11-24T16:43:00Z">
        <w:r w:rsidR="000670F6">
          <w:t>3.</w:t>
        </w:r>
      </w:ins>
      <w:r w:rsidRPr="00A541F7">
        <w:t>1) tide</w:t>
      </w:r>
      <w:ins w:id="638" w:author="Ian Church" w:date="2020-11-24T16:43:00Z">
        <w:r w:rsidR="000670F6">
          <w:t>,</w:t>
        </w:r>
      </w:ins>
      <w:r w:rsidRPr="00A541F7">
        <w:t xml:space="preserve"> </w:t>
      </w:r>
      <w:del w:id="639" w:author="Ian Church" w:date="2020-11-24T16:43:00Z">
        <w:r w:rsidRPr="00A541F7" w:rsidDel="000670F6">
          <w:delText>and</w:delText>
        </w:r>
      </w:del>
      <w:r w:rsidRPr="00A541F7">
        <w:t xml:space="preserve"> (</w:t>
      </w:r>
      <w:ins w:id="640" w:author="Ian Church" w:date="2020-11-24T16:43:00Z">
        <w:r w:rsidR="000670F6">
          <w:t>3.</w:t>
        </w:r>
      </w:ins>
      <w:r w:rsidRPr="00A541F7">
        <w:t>2) residual currents and (</w:t>
      </w:r>
      <w:ins w:id="641" w:author="Ian Church" w:date="2020-11-24T16:43:00Z">
        <w:r w:rsidR="000670F6">
          <w:t>3.</w:t>
        </w:r>
      </w:ins>
      <w:r w:rsidRPr="00A541F7">
        <w:t>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06A414C8"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w:t>
      </w:r>
      <w:ins w:id="642" w:author="Ian Church" w:date="2020-11-24T16:45:00Z">
        <w:r w:rsidR="00C11A15">
          <w:t xml:space="preserve"> </w:t>
        </w:r>
        <w:r w:rsidR="000C74C4">
          <w:t>(Station 65</w:t>
        </w:r>
      </w:ins>
      <w:ins w:id="643" w:author="Ian Church" w:date="2020-11-24T16:46:00Z">
        <w:r w:rsidR="0038715E">
          <w:t>)</w:t>
        </w:r>
      </w:ins>
      <w:r w:rsidRPr="00A541F7">
        <w:t xml:space="preserve">. The model run period is July and August of 2018, however, there are gaps in the tide gauge </w:t>
      </w:r>
      <w:r w:rsidRPr="00A541F7">
        <w:lastRenderedPageBreak/>
        <w:t>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w:t>
      </w:r>
      <w:del w:id="644" w:author="Ian Church" w:date="2020-11-24T16:48:00Z">
        <w:r w:rsidRPr="00A541F7" w:rsidDel="00CF02E7">
          <w:delText xml:space="preserve">and the result are in </w:delText>
        </w:r>
      </w:del>
      <w:ins w:id="645" w:author="Ian Church" w:date="2020-11-24T16:48:00Z">
        <w:r w:rsidR="00CF02E7">
          <w:t xml:space="preserve"> (</w:t>
        </w:r>
      </w:ins>
      <w:r w:rsidRPr="00A541F7">
        <w:t>Figure 4</w:t>
      </w:r>
      <w:ins w:id="646" w:author="Ian Church" w:date="2020-11-24T16:48:00Z">
        <w:r w:rsidR="00CF02E7">
          <w:t>)</w:t>
        </w:r>
      </w:ins>
      <w:r w:rsidRPr="00A541F7">
        <w:t>.</w:t>
      </w:r>
      <w:r>
        <w:t xml:space="preserve">The </w:t>
      </w:r>
      <w:del w:id="647" w:author="Ian Church" w:date="2020-11-24T16:48:00Z">
        <w:r w:rsidDel="009F56E8">
          <w:delText>simulated sea</w:delText>
        </w:r>
      </w:del>
      <w:ins w:id="648" w:author="Ian Church" w:date="2020-11-24T16:48:00Z">
        <w:r w:rsidR="009F56E8">
          <w:t>model</w:t>
        </w:r>
      </w:ins>
      <w:r>
        <w:t xml:space="preserve"> water level has a good agreement in phase</w:t>
      </w:r>
      <w:ins w:id="649" w:author="Ian Church" w:date="2020-11-24T16:49:00Z">
        <w:r w:rsidR="00A40D25">
          <w:t xml:space="preserve"> and amplitude</w:t>
        </w:r>
      </w:ins>
      <w:r>
        <w:t xml:space="preserve"> with the tide gauge data </w:t>
      </w:r>
      <w:ins w:id="650" w:author="Ian Church" w:date="2020-11-24T16:49:00Z">
        <w:r w:rsidR="00A40D25">
          <w:t xml:space="preserve">with a maximum difference of </w:t>
        </w:r>
      </w:ins>
      <w:del w:id="651" w:author="Ian Church" w:date="2020-11-24T16:49:00Z">
        <w:r w:rsidDel="00A40D25">
          <w:delText>and less</w:delText>
        </w:r>
      </w:del>
      <w:ins w:id="652" w:author="Ian Church" w:date="2020-11-24T16:49:00Z">
        <w:r w:rsidR="00A40D25">
          <w:t>less</w:t>
        </w:r>
      </w:ins>
      <w:r>
        <w:t xml:space="preserve"> than 0.6</w:t>
      </w:r>
      <w:del w:id="653" w:author="Ian Church" w:date="2020-11-24T16:50:00Z">
        <w:r w:rsidDel="00B71ECA">
          <w:delText xml:space="preserve"> </w:delText>
        </w:r>
      </w:del>
      <w:r>
        <w:t>m</w:t>
      </w:r>
      <w:ins w:id="654" w:author="Ian Church" w:date="2020-11-24T16:49:00Z">
        <w:r w:rsidR="00A40D25">
          <w:t>.</w:t>
        </w:r>
      </w:ins>
      <w:r>
        <w:t xml:space="preserve"> </w:t>
      </w:r>
      <w:ins w:id="655" w:author="Ian Church" w:date="2020-11-24T16:50:00Z">
        <w:r w:rsidR="00B71ECA">
          <w:t xml:space="preserve">The observed </w:t>
        </w:r>
      </w:ins>
      <w:r>
        <w:t>difference</w:t>
      </w:r>
      <w:ins w:id="656" w:author="Ian Church" w:date="2020-11-24T16:50:00Z">
        <w:r w:rsidR="00B71ECA">
          <w:t>s in tidal range</w:t>
        </w:r>
      </w:ins>
      <w:r>
        <w:t xml:space="preserve"> </w:t>
      </w:r>
      <w:del w:id="657" w:author="Ian Church" w:date="2020-11-24T16:50:00Z">
        <w:r w:rsidDel="00B71ECA">
          <w:delText xml:space="preserve">in amplitude which may </w:delText>
        </w:r>
      </w:del>
      <w:ins w:id="658" w:author="Ian Church" w:date="2020-11-24T16:50:00Z">
        <w:r w:rsidR="00B71ECA">
          <w:t xml:space="preserve">likely </w:t>
        </w:r>
      </w:ins>
      <w:r>
        <w:t>result from not including all constituents</w:t>
      </w:r>
      <w:ins w:id="659" w:author="Ian Church" w:date="2020-11-24T16:50:00Z">
        <w:r w:rsidR="001F067A">
          <w:t xml:space="preserve"> in the water level forcing </w:t>
        </w:r>
      </w:ins>
      <w:del w:id="660" w:author="Ian Church" w:date="2020-11-24T16:50:00Z">
        <w:r w:rsidDel="001F067A">
          <w:delText xml:space="preserve"> </w:delText>
        </w:r>
      </w:del>
      <w:r>
        <w:t xml:space="preserve">and </w:t>
      </w:r>
      <w:del w:id="661" w:author="Ian Church" w:date="2020-11-24T16:48:00Z">
        <w:r w:rsidDel="009F56E8">
          <w:delText>wind surge</w:delText>
        </w:r>
      </w:del>
      <w:ins w:id="662" w:author="Ian Church" w:date="2020-11-24T16:48:00Z">
        <w:r w:rsidR="009F56E8">
          <w:t>non-tida</w:t>
        </w:r>
      </w:ins>
      <w:ins w:id="663" w:author="Ian Church" w:date="2020-11-24T16:49:00Z">
        <w:r w:rsidR="009F56E8">
          <w:t>l effects</w:t>
        </w:r>
      </w:ins>
      <w:r>
        <w:t>.</w:t>
      </w:r>
      <w:r w:rsidRPr="00A541F7">
        <w:t xml:space="preserve"> </w:t>
      </w:r>
      <w:r>
        <w:t>T</w:t>
      </w:r>
      <w:r w:rsidRPr="00A541F7">
        <w:t xml:space="preserve">he tide gauge data is vertically referenced to </w:t>
      </w:r>
      <w:del w:id="664" w:author="Ian Church" w:date="2020-11-24T16:51:00Z">
        <w:r w:rsidRPr="00A541F7" w:rsidDel="001F067A">
          <w:delText>the</w:delText>
        </w:r>
      </w:del>
      <w:ins w:id="665" w:author="Ian Church" w:date="2020-11-24T16:51:00Z">
        <w:r w:rsidR="001F067A">
          <w:t>local</w:t>
        </w:r>
      </w:ins>
      <w:r w:rsidRPr="00A541F7">
        <w:t xml:space="preserve"> chart datum </w:t>
      </w:r>
      <w:r>
        <w:t>whi</w:t>
      </w:r>
      <w:ins w:id="666" w:author="ara952 reza" w:date="2020-09-10T23:56:00Z">
        <w:r w:rsidR="00D85EA0">
          <w:t>l</w:t>
        </w:r>
      </w:ins>
      <w:del w:id="667" w:author="ara952 reza" w:date="2020-09-10T23:56:00Z">
        <w:r w:rsidDel="00D85EA0">
          <w:delText>t</w:delText>
        </w:r>
      </w:del>
      <w:r>
        <w:t>e</w:t>
      </w:r>
      <w:r w:rsidRPr="00A541F7">
        <w:t xml:space="preserve"> the water </w:t>
      </w:r>
      <w:r>
        <w:t>level</w:t>
      </w:r>
      <w:r w:rsidRPr="00A541F7">
        <w:t xml:space="preserve"> in FVCOM is relative to the mean sea level</w:t>
      </w:r>
      <w:r>
        <w:t xml:space="preserve"> (MSL)</w:t>
      </w:r>
    </w:p>
    <w:p w14:paraId="5EBE6593" w14:textId="415DC7F5" w:rsidR="00E05141" w:rsidRDefault="00E05141" w:rsidP="00E05141"/>
    <w:p w14:paraId="7656AB52" w14:textId="6A657C2C" w:rsidR="00E05141" w:rsidRDefault="00D85EA0" w:rsidP="00D85EA0">
      <w:r>
        <w:rPr>
          <w:noProof/>
        </w:rPr>
        <mc:AlternateContent>
          <mc:Choice Requires="wps">
            <w:drawing>
              <wp:anchor distT="0" distB="0" distL="114300" distR="114300" simplePos="0" relativeHeight="251654144" behindDoc="0" locked="0" layoutInCell="1" allowOverlap="1" wp14:anchorId="7EA9368D" wp14:editId="46E7EE71">
                <wp:simplePos x="0" y="0"/>
                <wp:positionH relativeFrom="column">
                  <wp:posOffset>166370</wp:posOffset>
                </wp:positionH>
                <wp:positionV relativeFrom="paragraph">
                  <wp:posOffset>4357370</wp:posOffset>
                </wp:positionV>
                <wp:extent cx="5561965" cy="635"/>
                <wp:effectExtent l="0" t="0" r="635" b="0"/>
                <wp:wrapTopAndBottom/>
                <wp:docPr id="17" name="Text Box 17"/>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660A423F" w14:textId="171CF0A3" w:rsidR="005773C8" w:rsidRPr="00E05141" w:rsidRDefault="005773C8" w:rsidP="00E05141">
                            <w:pPr>
                              <w:pStyle w:val="Caption"/>
                              <w:rPr>
                                <w:noProof/>
                              </w:rPr>
                            </w:pPr>
                            <w:r w:rsidRPr="00E05141">
                              <w:t xml:space="preserve">Figure </w:t>
                            </w:r>
                            <w:r>
                              <w:fldChar w:fldCharType="begin"/>
                            </w:r>
                            <w:r>
                              <w:instrText>SEQ Figure \* ARABIC</w:instrText>
                            </w:r>
                            <w:r>
                              <w:fldChar w:fldCharType="separate"/>
                            </w:r>
                            <w:r>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9368D" id="Text Box 17" o:spid="_x0000_s1045" type="#_x0000_t202" style="position:absolute;margin-left:13.1pt;margin-top:343.1pt;width:437.9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ygLgIAAGY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" stroked="f">
                <v:textbox style="mso-fit-shape-to-text:t" inset="0,0,0,0">
                  <w:txbxContent>
                    <w:p w14:paraId="660A423F" w14:textId="171CF0A3" w:rsidR="005773C8" w:rsidRPr="00E05141" w:rsidRDefault="005773C8" w:rsidP="00E05141">
                      <w:pPr>
                        <w:pStyle w:val="Caption"/>
                        <w:rPr>
                          <w:noProof/>
                        </w:rPr>
                      </w:pPr>
                      <w:r w:rsidRPr="00E05141">
                        <w:t xml:space="preserve">Figure </w:t>
                      </w:r>
                      <w:r>
                        <w:fldChar w:fldCharType="begin"/>
                      </w:r>
                      <w:r>
                        <w:instrText>SEQ Figure \* ARABIC</w:instrText>
                      </w:r>
                      <w:r>
                        <w:fldChar w:fldCharType="separate"/>
                      </w:r>
                      <w:r>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50048" behindDoc="0" locked="0" layoutInCell="1" allowOverlap="1" wp14:anchorId="7B08DB52" wp14:editId="4AB34F73">
            <wp:simplePos x="0" y="0"/>
            <wp:positionH relativeFrom="margin">
              <wp:posOffset>201930</wp:posOffset>
            </wp:positionH>
            <wp:positionV relativeFrom="paragraph">
              <wp:posOffset>2678430</wp:posOffset>
            </wp:positionV>
            <wp:extent cx="5547995" cy="1644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995" cy="16446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2096" behindDoc="0" locked="0" layoutInCell="1" allowOverlap="1" wp14:anchorId="09C7629A" wp14:editId="5BFBC5EB">
                <wp:simplePos x="0" y="0"/>
                <wp:positionH relativeFrom="margin">
                  <wp:align>center</wp:align>
                </wp:positionH>
                <wp:positionV relativeFrom="paragraph">
                  <wp:posOffset>0</wp:posOffset>
                </wp:positionV>
                <wp:extent cx="5509895" cy="2562225"/>
                <wp:effectExtent l="0" t="0" r="0" b="9525"/>
                <wp:wrapTopAndBottom/>
                <wp:docPr id="16" name="Group 16"/>
                <wp:cNvGraphicFramePr/>
                <a:graphic xmlns:a="http://schemas.openxmlformats.org/drawingml/2006/main">
                  <a:graphicData uri="http://schemas.microsoft.com/office/word/2010/wordprocessingGroup">
                    <wpg:wgp>
                      <wpg:cNvGrpSpPr/>
                      <wpg:grpSpPr>
                        <a:xfrm>
                          <a:off x="0" y="0"/>
                          <a:ext cx="5509895" cy="2562225"/>
                          <a:chOff x="0" y="0"/>
                          <a:chExt cx="5631180" cy="2981960"/>
                        </a:xfrm>
                      </wpg:grpSpPr>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5773C8" w:rsidRDefault="005773C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7629A" id="Group 16" o:spid="_x0000_s1046" style="position:absolute;margin-left:0;margin-top:0;width:433.85pt;height:201.75pt;z-index:251652096;mso-position-horizontal:center;mso-position-horizontal-relative:margin;mso-width-relative:margin;mso-height-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">
                <v:shape id="Picture 13" o:spid="_x0000_s1047"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9" o:title=""/>
                </v:shape>
                <v:shape id="Text Box 15" o:spid="_x0000_s1048"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5773C8" w:rsidRDefault="005773C8">
                        <w:r>
                          <w:t>a</w:t>
                        </w:r>
                      </w:p>
                    </w:txbxContent>
                  </v:textbox>
                </v:shape>
                <w10:wrap type="topAndBottom" anchorx="margin"/>
              </v:group>
            </w:pict>
          </mc:Fallback>
        </mc:AlternateContent>
      </w:r>
    </w:p>
    <w:p w14:paraId="2B72053E" w14:textId="61159CAC" w:rsidR="00E05141" w:rsidDel="0080587B" w:rsidRDefault="00E05141">
      <w:pPr>
        <w:spacing w:after="0"/>
        <w:jc w:val="both"/>
        <w:rPr>
          <w:del w:id="668" w:author="ara952 reza" w:date="2020-09-10T23:58:00Z"/>
        </w:rPr>
      </w:pPr>
      <w:del w:id="669" w:author="ara952 reza" w:date="2020-09-10T23:57:00Z">
        <w:r w:rsidRPr="00A541F7" w:rsidDel="00D85EA0">
          <w:delText>(Chen et al., 2006)</w:delText>
        </w:r>
      </w:del>
      <w:r>
        <w:t>; t</w:t>
      </w:r>
      <w:commentRangeStart w:id="670"/>
      <w:r>
        <w:t>herefor</w:t>
      </w:r>
      <w:commentRangeEnd w:id="670"/>
      <w:r w:rsidR="002E1B5F">
        <w:rPr>
          <w:rStyle w:val="CommentReference"/>
        </w:rPr>
        <w:commentReference w:id="670"/>
      </w:r>
      <w:r>
        <w:t>e,</w:t>
      </w:r>
      <w:r w:rsidRPr="00A541F7">
        <w:t xml:space="preserve"> the </w:t>
      </w:r>
      <w:del w:id="671" w:author="Ian Church" w:date="2020-11-24T16:52:00Z">
        <w:r w:rsidRPr="00A541F7" w:rsidDel="00B16013">
          <w:delText>Canadian Continuous</w:delText>
        </w:r>
      </w:del>
      <w:ins w:id="672" w:author="Ian Church" w:date="2020-11-24T16:52:00Z">
        <w:r w:rsidR="00B16013">
          <w:t>Hydrographic</w:t>
        </w:r>
      </w:ins>
      <w:r w:rsidRPr="00A541F7">
        <w:t xml:space="preserve"> Vertical </w:t>
      </w:r>
      <w:del w:id="673" w:author="Ian Church" w:date="2020-11-24T16:52:00Z">
        <w:r w:rsidRPr="00A541F7" w:rsidDel="00B16013">
          <w:delText>Datum Hydrographic</w:delText>
        </w:r>
        <w:r w:rsidRPr="008B77AF" w:rsidDel="00B16013">
          <w:delText xml:space="preserve"> </w:delText>
        </w:r>
        <w:r w:rsidRPr="00A541F7" w:rsidDel="00B16013">
          <w:delText xml:space="preserve">Vertical </w:delText>
        </w:r>
      </w:del>
      <w:r w:rsidRPr="00A541F7">
        <w:t>Separation</w:t>
      </w:r>
      <w:ins w:id="674" w:author="Ian Church" w:date="2020-11-24T16:52:00Z">
        <w:r w:rsidR="00B16013">
          <w:t xml:space="preserve"> Surfaces</w:t>
        </w:r>
      </w:ins>
      <w:r>
        <w:t xml:space="preserve"> </w:t>
      </w:r>
      <w:r w:rsidRPr="00A541F7">
        <w:t>(</w:t>
      </w:r>
      <w:proofErr w:type="spellStart"/>
      <w:r w:rsidRPr="00A541F7">
        <w:t>HyVSEP</w:t>
      </w:r>
      <w:proofErr w:type="spellEnd"/>
      <w:r w:rsidRPr="00A541F7">
        <w:t xml:space="preserve">) </w:t>
      </w:r>
      <w:r>
        <w:t>s</w:t>
      </w:r>
      <w:r w:rsidRPr="00A541F7">
        <w:t xml:space="preserve">olution (CANEAST2015v1CL) </w:t>
      </w:r>
      <w:ins w:id="675" w:author="ara952 reza" w:date="2020-09-10T23:59:00Z">
        <w:r w:rsidR="00D85EA0">
          <w:fldChar w:fldCharType="begin" w:fldLock="1"/>
        </w:r>
      </w:ins>
      <w:r w:rsidR="00D85EA0">
        <w:instrText>ADDIN CSL_CITATION {"citationItems":[{"id":"ITEM-1","itemData":{"DOI":"10.1080/01490419.2016.1160011","ISSN":"0149-0419","author":[{"dropping-particle":"","family":"Robin","given":"Catherine","non-dropping-particle":"","parse-names":false,"suffix":""},{"dropping-particle":"","family":"Nudds","given":"Shannon","non-dropping-particle":"","parse-names":false,"suffix":""},{"dropping-particle":"","family":"Macaulay","given":"Phillip","non-dropping-particle":"","parse-names":false,"suffix":""},{"dropping-particle":"","family":"Godin","given":"André","non-dropping-particle":"","parse-names":false,"suffix":""},{"dropping-particle":"","family":"De","given":"Bodo","non-dropping-particle":"","parse-names":false,"suffix":""},{"dropping-particle":"","family":"Boom","given":"Lange","non-dropping-particle":"","parse-names":false,"suffix":""},{"dropping-particle":"","family":"Bartlett","given":"Jason","non-dropping-particle":"","parse-names":false,"suffix":""},{"dropping-particle":"","family":"Robin","given":"Catherine","non-dropping-particle":"","parse-names":false,"suffix":""},{"dropping-particle":"","family":"Nudds","given":"Shannon","non-dropping-particle":"","parse-names":false,"suffix":""},{"dropping-particle":"","family":"Macaulay","given":"Phillip","non-dropping-particle":"","parse-names":false,"suffix":""},{"dropping-particle":"","family":"Godin","given":"André","non-dropping-particle":"","parse-names":false,"suffix":""},{"dropping-particle":"","family":"De","given":"Bodo","non-dropping-particle":"","parse-names":false,"suffix":""}],"container-title":"Marine Geodesy","id":"ITEM-1","issue":"2","issued":{"date-parts":[["2016"]]},"page":"195-222","publisher":"Taylor &amp; Francis","title":"Hydrographic Vertical Separation Surfaces ( HyVSEPs ) for the Tidal Waters of Canada Hydrographic Vertical Separation Surfaces ( HyVSEPs ) for the","type":"article-journal","volume":"39"},"uris":["http://www.mendeley.com/documents/?uuid=88c834a3-4666-4e37-aaaf-abf21d62f6a1"]}],"mendeley":{"formattedCitation":"[59]","plainTextFormattedCitation":"[59]","previouslyFormattedCitation":"[59]"},"properties":{"noteIndex":0},"schema":"https://github.com/citation-style-language/schema/raw/master/csl-citation.json"}</w:instrText>
      </w:r>
      <w:r w:rsidR="00D85EA0">
        <w:fldChar w:fldCharType="separate"/>
      </w:r>
      <w:r w:rsidR="00D85EA0" w:rsidRPr="00D85EA0">
        <w:rPr>
          <w:noProof/>
        </w:rPr>
        <w:t>[59]</w:t>
      </w:r>
      <w:ins w:id="676" w:author="ara952 reza" w:date="2020-09-10T23:59:00Z">
        <w:r w:rsidR="00D85EA0">
          <w:fldChar w:fldCharType="end"/>
        </w:r>
      </w:ins>
      <w:del w:id="677" w:author="ara952 reza" w:date="2020-09-10T23:59:00Z">
        <w:r w:rsidRPr="00A541F7" w:rsidDel="00D85EA0">
          <w:delText>(Robin et al., 2016)</w:delText>
        </w:r>
      </w:del>
      <w:r w:rsidRPr="00A541F7">
        <w:t xml:space="preserve">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ins w:id="678" w:author="Ian Church" w:date="2020-11-24T16:53:00Z">
        <w:r w:rsidR="0080587B">
          <w:t xml:space="preserve"> </w:t>
        </w:r>
      </w:ins>
    </w:p>
    <w:p w14:paraId="15284EFC" w14:textId="2F2D96F6" w:rsidR="0080587B" w:rsidRDefault="0080587B">
      <w:pPr>
        <w:spacing w:after="0"/>
        <w:jc w:val="both"/>
        <w:rPr>
          <w:ins w:id="679" w:author="Ian Church" w:date="2020-11-24T16:53:00Z"/>
        </w:rPr>
      </w:pPr>
    </w:p>
    <w:p w14:paraId="03053835" w14:textId="77777777" w:rsidR="0080587B" w:rsidRDefault="0080587B">
      <w:pPr>
        <w:spacing w:after="0"/>
        <w:jc w:val="both"/>
        <w:rPr>
          <w:ins w:id="680" w:author="Ian Church" w:date="2020-11-24T16:53:00Z"/>
          <w:b/>
          <w:bCs/>
        </w:rPr>
        <w:pPrChange w:id="681" w:author="ara952 reza" w:date="2020-09-10T23:59:00Z">
          <w:pPr>
            <w:jc w:val="both"/>
          </w:pPr>
        </w:pPrChange>
      </w:pPr>
    </w:p>
    <w:p w14:paraId="503FF849" w14:textId="3012C019" w:rsidR="00E05141" w:rsidRPr="00682253" w:rsidRDefault="00E05141">
      <w:pPr>
        <w:spacing w:after="0"/>
        <w:jc w:val="both"/>
        <w:pPrChange w:id="682" w:author="ara952 reza" w:date="2020-09-11T00:00:00Z">
          <w:pPr>
            <w:jc w:val="both"/>
          </w:pPr>
        </w:pPrChange>
      </w:pPr>
      <w:bookmarkStart w:id="683"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w:t>
      </w:r>
      <w:ins w:id="684" w:author="ara952 reza" w:date="2020-09-11T00:00:00Z">
        <w:r w:rsidR="00D85EA0">
          <w:fldChar w:fldCharType="begin" w:fldLock="1"/>
        </w:r>
      </w:ins>
      <w:r w:rsidR="00D85EA0">
        <w:instrText>ADDIN CSL_CITATION {"citationItems":[{"id":"ITEM-1","itemData":{"DOI":"10.1016/S0098-3004(02)00013-4","ISSN":"00983004","abstract":"A standard part of any oceanic pressure gauge or current meter analysis is the separation of tidal from non-tidal components of the signal. The tidal signal can either be discarded, or its characteristics described in some fashion useful for further analysis. Although tidal signals can be removed by standard high or bandpass filtering techniques, their relatively deterministic character and large amplitude make special techniques more effective. In classical harmonic analysis, the tidal signal is modelled as the sum of a finite set of sinusoids at specific frequencies related to astronomical parameters. A set of programs has been written in MATLAB to (a) perform classical harmonic analysis for periods of about 1 year or shorter, (b) account for (some) unresolved constituents using nodal corrections, and (c) compute confidence intervals for the analyzed components. © 2002 Elsevier Science Ltd. All rights reserved.","author":[{"dropping-particle":"","family":"Pawlowicz","given":"Rich","non-dropping-particle":"","parse-names":false,"suffix":""},{"dropping-particle":"","family":"Beardsley","given":"Bob","non-dropping-particle":"","parse-names":false,"suffix":""},{"dropping-particle":"","family":"Lentz","given":"Steve","non-dropping-particle":"","parse-names":false,"suffix":""}],"container-title":"Computers and Geosciences","id":"ITEM-1","issue":"8","issued":{"date-parts":[["2002"]]},"page":"929-937","title":"Classical tidal harmonic analysis including error estimates in MATLAB using TDE","type":"article-journal","volume":"28"},"uris":["http://www.mendeley.com/documents/?uuid=945bf221-e401-4b75-b6f7-ffb9ef299b1c"]}],"mendeley":{"formattedCitation":"[60]","plainTextFormattedCitation":"[60]","previouslyFormattedCitation":"[60]"},"properties":{"noteIndex":0},"schema":"https://github.com/citation-style-language/schema/raw/master/csl-citation.json"}</w:instrText>
      </w:r>
      <w:r w:rsidR="00D85EA0">
        <w:fldChar w:fldCharType="separate"/>
      </w:r>
      <w:r w:rsidR="00D85EA0" w:rsidRPr="00D85EA0">
        <w:rPr>
          <w:noProof/>
        </w:rPr>
        <w:t>[60]</w:t>
      </w:r>
      <w:ins w:id="685" w:author="ara952 reza" w:date="2020-09-11T00:00:00Z">
        <w:r w:rsidR="00D85EA0">
          <w:fldChar w:fldCharType="end"/>
        </w:r>
      </w:ins>
      <w:del w:id="686" w:author="ara952 reza" w:date="2020-09-11T00:00:00Z">
        <w:r w:rsidRPr="00682253" w:rsidDel="00D85EA0">
          <w:delText>(Pawlowicz et al., 2010)</w:delText>
        </w:r>
      </w:del>
      <w:r w:rsidRPr="00682253">
        <w:t xml:space="preserve"> </w:t>
      </w:r>
      <w:ins w:id="687" w:author="Ian Church" w:date="2020-11-24T16:53:00Z">
        <w:r w:rsidR="00B21E09">
          <w:t>was</w:t>
        </w:r>
      </w:ins>
      <w:del w:id="688" w:author="Ian Church" w:date="2020-11-24T16:53:00Z">
        <w:r w:rsidRPr="00682253" w:rsidDel="00B21E09">
          <w:delText>is</w:delText>
        </w:r>
      </w:del>
      <w:r w:rsidRPr="00682253">
        <w:t xml:space="preserve">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ins w:id="689" w:author="ara952 reza" w:date="2020-09-11T00:00:00Z">
        <w:del w:id="690" w:author="Ian Church" w:date="2020-11-24T16:53:00Z">
          <w:r w:rsidR="00D85EA0" w:rsidDel="00B21E09">
            <w:delText>(Canadian Hydr</w:delText>
          </w:r>
        </w:del>
      </w:ins>
      <w:ins w:id="691" w:author="ara952 reza" w:date="2020-09-11T00:01:00Z">
        <w:del w:id="692" w:author="Ian Church" w:date="2020-11-24T16:53:00Z">
          <w:r w:rsidR="00D85EA0" w:rsidDel="00B21E09">
            <w:delText>ographic Society</w:delText>
          </w:r>
        </w:del>
      </w:ins>
      <w:ins w:id="693" w:author="ara952 reza" w:date="2020-09-11T00:00:00Z">
        <w:del w:id="694" w:author="Ian Church" w:date="2020-11-24T16:53:00Z">
          <w:r w:rsidR="00D85EA0" w:rsidDel="00B21E09">
            <w:delText>)</w:delText>
          </w:r>
        </w:del>
      </w:ins>
      <w:r w:rsidRPr="00682253">
        <w:t xml:space="preserve"> tidal constituents in the table 1,</w:t>
      </w:r>
      <w:r>
        <w:t xml:space="preserve"> </w:t>
      </w:r>
      <w:r w:rsidRPr="00682253">
        <w:t>2,</w:t>
      </w:r>
      <w:r>
        <w:t xml:space="preserve"> and </w:t>
      </w:r>
      <w:r w:rsidRPr="00682253">
        <w:t>3</w:t>
      </w:r>
      <w:ins w:id="695" w:author="Ian Church" w:date="2020-11-24T16:55:00Z">
        <w:r w:rsidR="0028339F">
          <w:t xml:space="preserve"> for the M2 harmonic constituent</w:t>
        </w:r>
      </w:ins>
      <w:r w:rsidRPr="00682253">
        <w:t>. The error metric is the distance in the complex plane between observed (CHS</w:t>
      </w:r>
      <w:r>
        <w:t xml:space="preserve"> </w:t>
      </w:r>
      <w:r w:rsidRPr="00682253">
        <w:t>constituents)</w:t>
      </w:r>
      <w:r>
        <w:t xml:space="preserve"> </w:t>
      </w:r>
      <w:r w:rsidRPr="00682253">
        <w:t>and modeled constituents</w:t>
      </w:r>
      <w:r>
        <w:t xml:space="preserve"> </w:t>
      </w:r>
      <w:ins w:id="696" w:author="ara952 reza" w:date="2020-09-11T00:01:00Z">
        <w:r w:rsidR="00D85EA0">
          <w:fldChar w:fldCharType="begin" w:fldLock="1"/>
        </w:r>
      </w:ins>
      <w:r w:rsidR="0097337C">
        <w:instrText xml:space="preserve">ADDIN CSL_CITATION {"citationItems":[{"id":"ITEM-1","itemData":{"DOI":"10.3137/ao.430103","ISSN":"14809214","abstract":"A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97337C">
        <w:rPr>
          <w:rFonts w:ascii="Cambria Math" w:hAnsi="Cambria Math" w:cs="Cambria Math"/>
        </w:rPr>
        <w:instrText>∼</w:instrText>
      </w:r>
      <w:r w:rsidR="0097337C">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Ocean","id":"ITEM-1","issue":"1","issued":{"date-parts":[["2005"]]},"page":"33-47","title":"Modelling the sea level of the upper Bay of Fundy","type":"article-journal","volume":"43"},"uris":["http://www.mendeley.com/documents/?uuid=de9aca5b-c5b7-4262-b4ef-0c7d5de0648f"]}],"mendeley":{"formattedCitation":"[34]","plainTextFormattedCitation":"[34]","previouslyFormattedCitation":"[34]"},"properties":{"noteIndex":0},"schema":"https://github.com/citation-style-language/schema/raw/master/csl-citation.json"}</w:instrText>
      </w:r>
      <w:r w:rsidR="00D85EA0">
        <w:fldChar w:fldCharType="separate"/>
      </w:r>
      <w:r w:rsidR="00D85EA0" w:rsidRPr="00D85EA0">
        <w:rPr>
          <w:noProof/>
        </w:rPr>
        <w:t>[34]</w:t>
      </w:r>
      <w:ins w:id="697" w:author="ara952 reza" w:date="2020-09-11T00:01:00Z">
        <w:r w:rsidR="00D85EA0">
          <w:fldChar w:fldCharType="end"/>
        </w:r>
      </w:ins>
      <w:del w:id="698" w:author="ara952 reza" w:date="2020-09-11T00:01:00Z">
        <w:r w:rsidRPr="00682253" w:rsidDel="00D85EA0">
          <w:delText>(Dupont et al., 2005)</w:delText>
        </w:r>
      </w:del>
      <w:r w:rsidRPr="00682253">
        <w:t xml:space="preserve"> and is defined as follow:</w:t>
      </w:r>
    </w:p>
    <w:bookmarkEnd w:id="683"/>
    <w:p w14:paraId="4124DD6A" w14:textId="77777777" w:rsidR="00E05141" w:rsidRDefault="00E05141" w:rsidP="00E05141">
      <w:pPr>
        <w:jc w:val="both"/>
        <w:rPr>
          <w:rFonts w:eastAsiaTheme="minorEastAsia"/>
        </w:rPr>
      </w:pPr>
      <m:oMath>
        <m:r>
          <w:rPr>
            <w:rFonts w:ascii="Cambria Math" w:hAnsi="Cambria Math"/>
          </w:rPr>
          <w:lastRenderedPageBreak/>
          <m:t xml:space="preserve">E= </m:t>
        </m:r>
        <m:d>
          <m:dPr>
            <m:begChr m:val="|"/>
            <m:endChr m:val="|"/>
            <m:ctrlPr>
              <w:rPr>
                <w:rFonts w:ascii="Cambria Math" w:hAnsi="Cambria Math"/>
                <w:i/>
              </w:rPr>
            </m:ctrlPr>
          </m:dPr>
          <m:e>
            <w:bookmarkStart w:id="699"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699"/>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7900B7B3" w14:textId="5C4CD155" w:rsidR="00D35BC3" w:rsidRDefault="00FD5B8A" w:rsidP="0097337C">
      <w:pPr>
        <w:spacing w:after="0"/>
        <w:jc w:val="both"/>
        <w:rPr>
          <w:rFonts w:eastAsiaTheme="minorEastAsia"/>
        </w:rPr>
      </w:pPr>
      <w:r>
        <w:rPr>
          <w:noProof/>
        </w:rPr>
        <mc:AlternateContent>
          <mc:Choice Requires="wps">
            <w:drawing>
              <wp:anchor distT="0" distB="0" distL="114300" distR="114300" simplePos="0" relativeHeight="251657216" behindDoc="0" locked="0" layoutInCell="1" allowOverlap="1" wp14:anchorId="080D08E6" wp14:editId="5CCDE198">
                <wp:simplePos x="0" y="0"/>
                <wp:positionH relativeFrom="margin">
                  <wp:align>center</wp:align>
                </wp:positionH>
                <wp:positionV relativeFrom="paragraph">
                  <wp:posOffset>335915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4521D6A4" w:rsidR="005773C8" w:rsidRPr="00D35BC3" w:rsidRDefault="005773C8" w:rsidP="00D35BC3">
                            <w:pPr>
                              <w:pStyle w:val="Caption"/>
                              <w:rPr>
                                <w:noProof/>
                              </w:rPr>
                            </w:pPr>
                            <w:r w:rsidRPr="00D35BC3">
                              <w:t xml:space="preserve">Table </w:t>
                            </w:r>
                            <w:r>
                              <w:fldChar w:fldCharType="begin"/>
                            </w:r>
                            <w:r>
                              <w:instrText>SEQ Table \* ARABIC</w:instrText>
                            </w:r>
                            <w:r>
                              <w:fldChar w:fldCharType="separate"/>
                            </w:r>
                            <w:r>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49" type="#_x0000_t202" style="position:absolute;left:0;text-align:left;margin-left:0;margin-top:26.45pt;width:411.4pt;height:36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" stroked="f">
                <v:textbox inset="0,0,0,0">
                  <w:txbxContent>
                    <w:p w14:paraId="37F3BFEA" w14:textId="4521D6A4" w:rsidR="005773C8" w:rsidRPr="00D35BC3" w:rsidRDefault="005773C8" w:rsidP="00D35BC3">
                      <w:pPr>
                        <w:pStyle w:val="Caption"/>
                        <w:rPr>
                          <w:noProof/>
                        </w:rPr>
                      </w:pPr>
                      <w:r w:rsidRPr="00D35BC3">
                        <w:t xml:space="preserve">Table </w:t>
                      </w:r>
                      <w:r>
                        <w:fldChar w:fldCharType="begin"/>
                      </w:r>
                      <w:r>
                        <w:instrText>SEQ Table \* ARABIC</w:instrText>
                      </w:r>
                      <w:r>
                        <w:fldChar w:fldCharType="separate"/>
                      </w:r>
                      <w:r>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r w:rsidR="00D35BC3">
        <w:rPr>
          <w:rFonts w:eastAsiaTheme="minorEastAsia"/>
          <w:noProof/>
        </w:rPr>
        <w:drawing>
          <wp:anchor distT="0" distB="0" distL="114300" distR="114300" simplePos="0" relativeHeight="251658240" behindDoc="0" locked="0" layoutInCell="1" allowOverlap="1" wp14:anchorId="707382AB" wp14:editId="646FF190">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6DAA439" w14:textId="23E2B06C" w:rsidR="00E05141" w:rsidRDefault="00D35BC3" w:rsidP="00E05141">
      <w:r>
        <w:rPr>
          <w:noProof/>
        </w:rPr>
        <mc:AlternateContent>
          <mc:Choice Requires="wps">
            <w:drawing>
              <wp:anchor distT="0" distB="0" distL="114300" distR="114300" simplePos="0" relativeHeight="251661312" behindDoc="0" locked="0" layoutInCell="1" allowOverlap="1" wp14:anchorId="422C4763" wp14:editId="214DDBC9">
                <wp:simplePos x="0" y="0"/>
                <wp:positionH relativeFrom="margin">
                  <wp:align>center</wp:align>
                </wp:positionH>
                <wp:positionV relativeFrom="paragraph">
                  <wp:posOffset>2341245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7F4012D8" w:rsidR="005773C8" w:rsidRPr="005A0640" w:rsidRDefault="005773C8" w:rsidP="00D35BC3">
                            <w:pPr>
                              <w:pStyle w:val="Caption"/>
                              <w:rPr>
                                <w:noProof/>
                              </w:rPr>
                            </w:pPr>
                            <w:r>
                              <w:t xml:space="preserve">Table </w:t>
                            </w:r>
                            <w:r>
                              <w:fldChar w:fldCharType="begin"/>
                            </w:r>
                            <w:r>
                              <w:instrText>SEQ Table \* ARABIC</w:instrText>
                            </w:r>
                            <w:r>
                              <w:fldChar w:fldCharType="separate"/>
                            </w:r>
                            <w:r>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50" type="#_x0000_t202" style="position:absolute;margin-left:0;margin-top:184.35pt;width:412.85pt;height:36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" stroked="f">
                <v:textbox inset="0,0,0,0">
                  <w:txbxContent>
                    <w:p w14:paraId="5139EED0" w14:textId="7F4012D8" w:rsidR="005773C8" w:rsidRPr="005A0640" w:rsidRDefault="005773C8" w:rsidP="00D35BC3">
                      <w:pPr>
                        <w:pStyle w:val="Caption"/>
                        <w:rPr>
                          <w:noProof/>
                        </w:rPr>
                      </w:pPr>
                      <w:r>
                        <w:t xml:space="preserve">Table </w:t>
                      </w:r>
                      <w:r>
                        <w:fldChar w:fldCharType="begin"/>
                      </w:r>
                      <w:r>
                        <w:instrText>SEQ Table \* ARABIC</w:instrText>
                      </w:r>
                      <w:r>
                        <w:fldChar w:fldCharType="separate"/>
                      </w:r>
                      <w:r>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0FF49B67" w14:textId="042A47CF" w:rsidR="00D35BC3" w:rsidRDefault="00D35BC3" w:rsidP="0097337C">
      <w:r>
        <w:rPr>
          <w:noProof/>
        </w:rPr>
        <w:drawing>
          <wp:anchor distT="0" distB="0" distL="114300" distR="114300" simplePos="0" relativeHeight="251662336" behindDoc="0" locked="0" layoutInCell="1" allowOverlap="1" wp14:anchorId="01B33514" wp14:editId="4ABC6068">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679C2592" w14:textId="10594B42" w:rsidR="00D35BC3" w:rsidRDefault="00D35BC3" w:rsidP="00E05141">
      <w:r>
        <w:rPr>
          <w:noProof/>
        </w:rPr>
        <mc:AlternateContent>
          <mc:Choice Requires="wps">
            <w:drawing>
              <wp:anchor distT="0" distB="0" distL="114300" distR="114300" simplePos="0" relativeHeight="251665408" behindDoc="0" locked="0" layoutInCell="1" allowOverlap="1" wp14:anchorId="5A1F0430" wp14:editId="37CB4EA6">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1521B108" w:rsidR="005773C8" w:rsidRPr="00630BDC" w:rsidRDefault="005773C8" w:rsidP="00D35BC3">
                            <w:pPr>
                              <w:pStyle w:val="Caption"/>
                              <w:rPr>
                                <w:noProof/>
                              </w:rPr>
                            </w:pPr>
                            <w:r>
                              <w:t xml:space="preserve">Table </w:t>
                            </w:r>
                            <w:r>
                              <w:fldChar w:fldCharType="begin"/>
                            </w:r>
                            <w:r>
                              <w:instrText>SEQ Table \* ARABIC</w:instrText>
                            </w:r>
                            <w:r>
                              <w:fldChar w:fldCharType="separate"/>
                            </w:r>
                            <w:r>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51" type="#_x0000_t202" style="position:absolute;margin-left:0;margin-top:1.2pt;width:412.85pt;height:36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fsMQIAAGo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ZXHEeoLogfA9dAwXHtwovvGchPjGPHYOIcQriIy5SQ1NS6C1KavA//uZP&#10;+SgkRilpsANLGr6fmBeU6K8WJU7tOhh+MA6DYU9mAwh1gvPleDbxgI96MKUH84zDsU63YIhZjneV&#10;NA7mJnZzgMPFxXqdk7ApHYv3dud4Kj0Qu2+fmXe9LBEFfYChN9nilTpdbkfz+hRBqixdIrZjsecb&#10;GzqL3w9fmphf9znr5Re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olRn7DECAABqBAAADgAAAAAAAAAAAAAAAAAuAgAA&#10;ZHJzL2Uyb0RvYy54bWxQSwECLQAUAAYACAAAACEA2hqef9wAAAAFAQAADwAAAAAAAAAAAAAAAACL&#10;BAAAZHJzL2Rvd25yZXYueG1sUEsFBgAAAAAEAAQA8wAAAJQFAAAAAA==&#10;" stroked="f">
                <v:textbox inset="0,0,0,0">
                  <w:txbxContent>
                    <w:p w14:paraId="385E3855" w14:textId="1521B108" w:rsidR="005773C8" w:rsidRPr="00630BDC" w:rsidRDefault="005773C8" w:rsidP="00D35BC3">
                      <w:pPr>
                        <w:pStyle w:val="Caption"/>
                        <w:rPr>
                          <w:noProof/>
                        </w:rPr>
                      </w:pPr>
                      <w:r>
                        <w:t xml:space="preserve">Table </w:t>
                      </w:r>
                      <w:r>
                        <w:fldChar w:fldCharType="begin"/>
                      </w:r>
                      <w:r>
                        <w:instrText>SEQ Table \* ARABIC</w:instrText>
                      </w:r>
                      <w:r>
                        <w:fldChar w:fldCharType="separate"/>
                      </w:r>
                      <w:r>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3B931402" wp14:editId="0D94FA1E">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783536D9" w14:textId="77777777" w:rsidR="0097337C" w:rsidRDefault="0097337C" w:rsidP="00D35BC3">
      <w:pPr>
        <w:spacing w:after="0"/>
        <w:jc w:val="both"/>
        <w:rPr>
          <w:rFonts w:eastAsiaTheme="minorEastAsia"/>
        </w:rPr>
      </w:pPr>
    </w:p>
    <w:p w14:paraId="02F8EAE3" w14:textId="0D71622F" w:rsidR="00D35BC3" w:rsidRDefault="00D35BC3" w:rsidP="00D35BC3">
      <w:pPr>
        <w:spacing w:after="0"/>
        <w:jc w:val="both"/>
        <w:rPr>
          <w:rFonts w:eastAsiaTheme="minorEastAsia"/>
          <w:rtl/>
        </w:rPr>
      </w:pPr>
      <w:r>
        <w:rPr>
          <w:rFonts w:eastAsiaTheme="minorEastAsia"/>
        </w:rPr>
        <w:lastRenderedPageBreak/>
        <w:t xml:space="preserve">The </w:t>
      </w:r>
      <w:proofErr w:type="spellStart"/>
      <w:r>
        <w:rPr>
          <w:rFonts w:eastAsiaTheme="minorEastAsia"/>
        </w:rPr>
        <w:t>r.m.s</w:t>
      </w:r>
      <w:proofErr w:type="spellEnd"/>
      <w:r>
        <w:rPr>
          <w:rFonts w:eastAsiaTheme="minorEastAsia"/>
        </w:rPr>
        <w:t xml:space="preserve"> value for the M2 constituent </w:t>
      </w:r>
      <w:del w:id="700" w:author="Ian Church" w:date="2020-11-24T16:57:00Z">
        <w:r w:rsidDel="00FF6028">
          <w:rPr>
            <w:rFonts w:eastAsiaTheme="minorEastAsia"/>
          </w:rPr>
          <w:delText>in</w:delText>
        </w:r>
      </w:del>
      <w:ins w:id="701" w:author="Ian Church" w:date="2020-11-24T16:57:00Z">
        <w:r w:rsidR="00FF6028">
          <w:rPr>
            <w:rFonts w:eastAsiaTheme="minorEastAsia"/>
          </w:rPr>
          <w:t>at</w:t>
        </w:r>
      </w:ins>
      <w:r>
        <w:rPr>
          <w:rFonts w:eastAsiaTheme="minorEastAsia"/>
        </w:rPr>
        <w:t xml:space="preserve"> all four stations (</w:t>
      </w:r>
      <w:r w:rsidRPr="00D63AF2">
        <w:rPr>
          <w:rFonts w:eastAsiaTheme="minorEastAsia"/>
        </w:rPr>
        <w:t>Fig. 1a</w:t>
      </w:r>
      <w:r>
        <w:rPr>
          <w:rFonts w:eastAsiaTheme="minorEastAsia"/>
        </w:rPr>
        <w:t xml:space="preserve">) with different bottom coefficient are presented in the Table 1, Table </w:t>
      </w:r>
      <w:proofErr w:type="gramStart"/>
      <w:r>
        <w:rPr>
          <w:rFonts w:eastAsiaTheme="minorEastAsia"/>
        </w:rPr>
        <w:t>2</w:t>
      </w:r>
      <w:proofErr w:type="gramEnd"/>
      <w:r>
        <w:rPr>
          <w:rFonts w:eastAsiaTheme="minorEastAsia"/>
        </w:rPr>
        <w:t xml:space="preserve"> and Table 3. The predicted tide by the model for Five Island and Saint John Harbour have the </w:t>
      </w:r>
      <w:ins w:id="702" w:author="Ian Church" w:date="2020-11-24T16:58:00Z">
        <w:r w:rsidR="000C42B9">
          <w:rPr>
            <w:rFonts w:eastAsiaTheme="minorEastAsia"/>
          </w:rPr>
          <w:t>largest</w:t>
        </w:r>
      </w:ins>
      <w:del w:id="703" w:author="Ian Church" w:date="2020-11-24T16:58:00Z">
        <w:r w:rsidDel="000C42B9">
          <w:rPr>
            <w:rFonts w:eastAsiaTheme="minorEastAsia"/>
          </w:rPr>
          <w:delText>highest</w:delText>
        </w:r>
      </w:del>
      <w:r>
        <w:rPr>
          <w:rFonts w:eastAsiaTheme="minorEastAsia"/>
        </w:rPr>
        <w:t xml:space="preserve"> and smallest error, respectively</w:t>
      </w:r>
      <w:ins w:id="704" w:author="Ian Church" w:date="2020-11-24T16:58:00Z">
        <w:r w:rsidR="000C42B9">
          <w:rPr>
            <w:rFonts w:eastAsiaTheme="minorEastAsia"/>
          </w:rPr>
          <w:t>,</w:t>
        </w:r>
      </w:ins>
      <w:r>
        <w:rPr>
          <w:rFonts w:eastAsiaTheme="minorEastAsia"/>
        </w:rPr>
        <w:t xml:space="preserve"> and the minimum mean and </w:t>
      </w:r>
      <w:proofErr w:type="spellStart"/>
      <w:r>
        <w:rPr>
          <w:rFonts w:eastAsiaTheme="minorEastAsia"/>
        </w:rPr>
        <w:t>r.m.s</w:t>
      </w:r>
      <w:proofErr w:type="spellEnd"/>
      <w:r>
        <w:rPr>
          <w:rFonts w:eastAsiaTheme="minorEastAsia"/>
        </w:rPr>
        <w:t xml:space="preserve"> error results from using a bottom roughness coefficient equal </w:t>
      </w:r>
      <w:commentRangeStart w:id="705"/>
      <w:r>
        <w:rPr>
          <w:rFonts w:eastAsiaTheme="minorEastAsia"/>
        </w:rPr>
        <w:t>to 0.007</w:t>
      </w:r>
      <w:commentRangeEnd w:id="705"/>
      <w:r w:rsidR="00833D8D">
        <w:rPr>
          <w:rStyle w:val="CommentReference"/>
        </w:rPr>
        <w:commentReference w:id="705"/>
      </w:r>
      <w:r>
        <w:rPr>
          <w:rFonts w:eastAsiaTheme="minorEastAsia"/>
        </w:rPr>
        <w:t>.</w:t>
      </w:r>
    </w:p>
    <w:p w14:paraId="2257ACFB" w14:textId="73BBD4C5" w:rsidR="00D35BC3" w:rsidRDefault="00D35BC3" w:rsidP="0097337C">
      <w:pPr>
        <w:spacing w:after="0"/>
        <w:jc w:val="both"/>
      </w:pPr>
      <w:r>
        <w:rPr>
          <w:rFonts w:eastAsiaTheme="minorEastAsia"/>
        </w:rPr>
        <w:t xml:space="preserve">The validation for all five constituents against the CHS constituents is shown in Fig. </w:t>
      </w:r>
      <w:r w:rsidR="00E9501B">
        <w:rPr>
          <w:rFonts w:eastAsiaTheme="minorEastAsia"/>
        </w:rPr>
        <w:t>5</w:t>
      </w:r>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r w:rsidR="00B83777">
        <w:t>larger than</w:t>
      </w:r>
      <w:r>
        <w:t xml:space="preserve"> the </w:t>
      </w:r>
      <w:r w:rsidRPr="006242F5">
        <w:t>CHS</w:t>
      </w:r>
      <w:r>
        <w:t xml:space="preserve"> ones with small</w:t>
      </w:r>
      <w:r w:rsidR="004D114A">
        <w:t>er</w:t>
      </w:r>
      <w:r>
        <w:t xml:space="preserve"> model predicted amplitude for M</w:t>
      </w:r>
      <w:r>
        <w:rPr>
          <w:vertAlign w:val="subscript"/>
        </w:rPr>
        <w:t>2</w:t>
      </w:r>
      <w:r w:rsidR="00B83777">
        <w:t xml:space="preserve"> and</w:t>
      </w:r>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w:t>
      </w:r>
      <w:ins w:id="706" w:author="Ian Church" w:date="2020-11-24T17:00:00Z">
        <w:r w:rsidR="0095041B">
          <w:t xml:space="preserve"> constituent</w:t>
        </w:r>
      </w:ins>
      <w:r w:rsidRPr="006242F5">
        <w:t xml:space="preserve"> with amplitude errors generally between 0.0</w:t>
      </w:r>
      <w:r>
        <w:t>6</w:t>
      </w:r>
      <w:r w:rsidRPr="006242F5">
        <w:t xml:space="preserve"> to 0.</w:t>
      </w:r>
      <w:r>
        <w:t>22</w:t>
      </w:r>
      <w:r w:rsidRPr="006242F5">
        <w:t xml:space="preserve"> m and </w:t>
      </w:r>
      <w:del w:id="707" w:author="Ian Church" w:date="2020-11-24T17:00:00Z">
        <w:r w:rsidRPr="006242F5" w:rsidDel="0095041B">
          <w:delText>with the highest</w:delText>
        </w:r>
      </w:del>
      <w:ins w:id="708" w:author="Ian Church" w:date="2020-11-24T17:00:00Z">
        <w:r w:rsidR="0095041B">
          <w:t>the largest</w:t>
        </w:r>
      </w:ins>
      <w:r w:rsidRPr="006242F5">
        <w:t xml:space="preserve"> error in phase </w:t>
      </w:r>
      <w:del w:id="709" w:author="Ian Church" w:date="2020-11-24T17:00:00Z">
        <w:r w:rsidRPr="006242F5" w:rsidDel="0095041B">
          <w:delText>in</w:delText>
        </w:r>
      </w:del>
      <w:ins w:id="710" w:author="Ian Church" w:date="2020-11-24T17:00:00Z">
        <w:r w:rsidR="0095041B">
          <w:t>at</w:t>
        </w:r>
      </w:ins>
      <w:r w:rsidRPr="006242F5">
        <w:t xml:space="preserve"> the Five Island point which </w:t>
      </w:r>
      <w:r w:rsidR="009D73A6">
        <w:t>lags</w:t>
      </w:r>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w:t>
      </w:r>
    </w:p>
    <w:p w14:paraId="1A16289D" w14:textId="294941D2" w:rsidR="0097337C" w:rsidRDefault="0097337C" w:rsidP="0097337C">
      <w:pPr>
        <w:spacing w:after="0"/>
        <w:jc w:val="both"/>
        <w:rPr>
          <w:ins w:id="711" w:author="ara952 reza" w:date="2020-04-02T11:30:00Z"/>
        </w:rPr>
      </w:pPr>
      <w:r>
        <w:rPr>
          <w:noProof/>
        </w:rPr>
        <mc:AlternateContent>
          <mc:Choice Requires="wpg">
            <w:drawing>
              <wp:anchor distT="0" distB="0" distL="114300" distR="114300" simplePos="0" relativeHeight="251677696" behindDoc="0" locked="0" layoutInCell="1" allowOverlap="1" wp14:anchorId="77FB9C24" wp14:editId="274C1323">
                <wp:simplePos x="0" y="0"/>
                <wp:positionH relativeFrom="column">
                  <wp:posOffset>483870</wp:posOffset>
                </wp:positionH>
                <wp:positionV relativeFrom="paragraph">
                  <wp:posOffset>431483</wp:posOffset>
                </wp:positionV>
                <wp:extent cx="2186940" cy="2139950"/>
                <wp:effectExtent l="19050" t="19050" r="3810" b="12700"/>
                <wp:wrapTopAndBottom/>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5773C8" w:rsidRDefault="005773C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5773C8" w:rsidRPr="000E2D6B" w:rsidRDefault="005773C8"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52" style="position:absolute;left:0;text-align:left;margin-left:38.1pt;margin-top:34pt;width:172.2pt;height:168.5pt;z-index:251677696"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">
                <v:shape id="Picture 30" o:spid="_x0000_s1053"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4" o:title=""/>
                  <v:path arrowok="t"/>
                </v:shape>
                <v:shape id="Text Box 33" o:spid="_x0000_s1054"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5773C8" w:rsidRDefault="005773C8">
                        <w:r>
                          <w:t>a</w:t>
                        </w:r>
                      </w:p>
                    </w:txbxContent>
                  </v:textbox>
                </v:shape>
                <v:shape id="Text Box 34" o:spid="_x0000_s1055"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5773C8" w:rsidRPr="000E2D6B" w:rsidRDefault="005773C8" w:rsidP="000E2D6B">
                        <w:pPr>
                          <w:rPr>
                            <w:vertAlign w:val="subscript"/>
                          </w:rPr>
                        </w:pPr>
                        <w:r>
                          <w:t>M</w:t>
                        </w:r>
                        <w:r>
                          <w:rPr>
                            <w:vertAlign w:val="subscript"/>
                          </w:rPr>
                          <w:t>2</w:t>
                        </w:r>
                      </w:p>
                    </w:txbxContent>
                  </v:textbox>
                </v:shape>
                <w10:wrap type="topAndBottom"/>
              </v:group>
            </w:pict>
          </mc:Fallback>
        </mc:AlternateContent>
      </w:r>
    </w:p>
    <w:p w14:paraId="21205626" w14:textId="126F694F" w:rsidR="009D73A6" w:rsidRDefault="0097337C" w:rsidP="00D35BC3">
      <w:pPr>
        <w:spacing w:after="0"/>
        <w:jc w:val="both"/>
        <w:rPr>
          <w:color w:val="FF0000"/>
        </w:rPr>
      </w:pPr>
      <w:del w:id="712" w:author="ara952 reza" w:date="2020-09-11T00:11:00Z">
        <w:r w:rsidDel="0097337C">
          <w:rPr>
            <w:noProof/>
          </w:rPr>
          <mc:AlternateContent>
            <mc:Choice Requires="wps">
              <w:drawing>
                <wp:anchor distT="0" distB="0" distL="114300" distR="114300" simplePos="0" relativeHeight="251857920" behindDoc="0" locked="0" layoutInCell="1" allowOverlap="1" wp14:anchorId="1D902C24" wp14:editId="2C86EF12">
                  <wp:simplePos x="0" y="0"/>
                  <wp:positionH relativeFrom="margin">
                    <wp:posOffset>156845</wp:posOffset>
                  </wp:positionH>
                  <wp:positionV relativeFrom="paragraph">
                    <wp:posOffset>6341745</wp:posOffset>
                  </wp:positionV>
                  <wp:extent cx="5191125" cy="347345"/>
                  <wp:effectExtent l="0" t="0" r="9525" b="0"/>
                  <wp:wrapTopAndBottom/>
                  <wp:docPr id="44" name="Text Box 44"/>
                  <wp:cNvGraphicFramePr/>
                  <a:graphic xmlns:a="http://schemas.openxmlformats.org/drawingml/2006/main">
                    <a:graphicData uri="http://schemas.microsoft.com/office/word/2010/wordprocessingShape">
                      <wps:wsp>
                        <wps:cNvSpPr txBox="1"/>
                        <wps:spPr>
                          <a:xfrm>
                            <a:off x="0" y="0"/>
                            <a:ext cx="5191125" cy="347345"/>
                          </a:xfrm>
                          <a:prstGeom prst="rect">
                            <a:avLst/>
                          </a:prstGeom>
                          <a:solidFill>
                            <a:prstClr val="white"/>
                          </a:solidFill>
                          <a:ln>
                            <a:noFill/>
                          </a:ln>
                        </wps:spPr>
                        <wps:txbx>
                          <w:txbxContent>
                            <w:p w14:paraId="21A2E043" w14:textId="77777777" w:rsidR="005773C8" w:rsidRPr="00FD695A" w:rsidRDefault="005773C8" w:rsidP="0097337C">
                              <w:pPr>
                                <w:pStyle w:val="Caption"/>
                                <w:rPr>
                                  <w:noProof/>
                                </w:rPr>
                              </w:pPr>
                              <w:r>
                                <w:t xml:space="preserve">Figure </w:t>
                              </w:r>
                              <w:r>
                                <w:fldChar w:fldCharType="begin"/>
                              </w:r>
                              <w:r>
                                <w:instrText>SEQ Figure \* ARABIC</w:instrText>
                              </w:r>
                              <w:r>
                                <w:fldChar w:fldCharType="separate"/>
                              </w:r>
                              <w:r>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2C24" id="Text Box 44" o:spid="_x0000_s1056" type="#_x0000_t202" style="position:absolute;left:0;text-align:left;margin-left:12.35pt;margin-top:499.35pt;width:408.75pt;height:27.3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" stroked="f">
                  <v:textbox inset="0,0,0,0">
                    <w:txbxContent>
                      <w:p w14:paraId="21A2E043" w14:textId="77777777" w:rsidR="005773C8" w:rsidRPr="00FD695A" w:rsidRDefault="005773C8" w:rsidP="0097337C">
                        <w:pPr>
                          <w:pStyle w:val="Caption"/>
                          <w:rPr>
                            <w:noProof/>
                          </w:rPr>
                        </w:pPr>
                        <w:r>
                          <w:t xml:space="preserve">Figure </w:t>
                        </w:r>
                        <w:r>
                          <w:fldChar w:fldCharType="begin"/>
                        </w:r>
                        <w:r>
                          <w:instrText>SEQ Figure \* ARABIC</w:instrText>
                        </w:r>
                        <w:r>
                          <w:fldChar w:fldCharType="separate"/>
                        </w:r>
                        <w:r>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anchorx="margin"/>
                </v:shape>
              </w:pict>
            </mc:Fallback>
          </mc:AlternateContent>
        </w:r>
      </w:del>
      <w:r>
        <w:rPr>
          <w:noProof/>
        </w:rPr>
        <mc:AlternateContent>
          <mc:Choice Requires="wpg">
            <w:drawing>
              <wp:anchor distT="0" distB="0" distL="114300" distR="114300" simplePos="0" relativeHeight="251855872" behindDoc="0" locked="0" layoutInCell="1" allowOverlap="1" wp14:anchorId="7CA9EBF8" wp14:editId="4F8E58B5">
                <wp:simplePos x="0" y="0"/>
                <wp:positionH relativeFrom="margin">
                  <wp:posOffset>1328738</wp:posOffset>
                </wp:positionH>
                <wp:positionV relativeFrom="paragraph">
                  <wp:posOffset>4499610</wp:posOffset>
                </wp:positionV>
                <wp:extent cx="2779077" cy="1648851"/>
                <wp:effectExtent l="0" t="19050" r="21590" b="27940"/>
                <wp:wrapTopAndBottom/>
                <wp:docPr id="49" name="Group 49"/>
                <wp:cNvGraphicFramePr/>
                <a:graphic xmlns:a="http://schemas.openxmlformats.org/drawingml/2006/main">
                  <a:graphicData uri="http://schemas.microsoft.com/office/word/2010/wordprocessingGroup">
                    <wpg:wgp>
                      <wpg:cNvGrpSpPr/>
                      <wpg:grpSpPr>
                        <a:xfrm>
                          <a:off x="0" y="0"/>
                          <a:ext cx="2779077" cy="1648851"/>
                          <a:chOff x="1328738" y="-481012"/>
                          <a:chExt cx="2779077" cy="1649095"/>
                        </a:xfrm>
                      </wpg:grpSpPr>
                      <pic:pic xmlns:pic="http://schemas.openxmlformats.org/drawingml/2006/picture">
                        <pic:nvPicPr>
                          <pic:cNvPr id="163" name="Picture 163"/>
                          <pic:cNvPicPr>
                            <a:picLocks noChangeAspect="1"/>
                          </pic:cNvPicPr>
                        </pic:nvPicPr>
                        <pic:blipFill rotWithShape="1">
                          <a:blip r:embed="rId35" cstate="print">
                            <a:extLst>
                              <a:ext uri="{28A0092B-C50C-407E-A947-70E740481C1C}">
                                <a14:useLocalDpi xmlns:a14="http://schemas.microsoft.com/office/drawing/2010/main" val="0"/>
                              </a:ext>
                            </a:extLst>
                          </a:blip>
                          <a:srcRect t="9631" r="-390"/>
                          <a:stretch/>
                        </pic:blipFill>
                        <pic:spPr bwMode="auto">
                          <a:xfrm>
                            <a:off x="1367790" y="-481012"/>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1328738" y="851184"/>
                            <a:ext cx="266700" cy="266700"/>
                          </a:xfrm>
                          <a:prstGeom prst="rect">
                            <a:avLst/>
                          </a:prstGeom>
                          <a:noFill/>
                          <a:ln w="6350">
                            <a:noFill/>
                          </a:ln>
                        </wps:spPr>
                        <wps:txbx>
                          <w:txbxContent>
                            <w:p w14:paraId="682D1CE1" w14:textId="77777777" w:rsidR="005773C8" w:rsidRDefault="005773C8" w:rsidP="0097337C">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3747135" y="852415"/>
                            <a:ext cx="335280" cy="292735"/>
                          </a:xfrm>
                          <a:prstGeom prst="rect">
                            <a:avLst/>
                          </a:prstGeom>
                          <a:noFill/>
                          <a:ln w="6350">
                            <a:noFill/>
                          </a:ln>
                        </wps:spPr>
                        <wps:txbx>
                          <w:txbxContent>
                            <w:p w14:paraId="25B9C96B" w14:textId="77777777" w:rsidR="005773C8" w:rsidRPr="000E2D6B" w:rsidRDefault="005773C8" w:rsidP="0097337C">
                              <w:pPr>
                                <w:rPr>
                                  <w:vertAlign w:val="subscript"/>
                                </w:rPr>
                              </w:pPr>
                              <w:r w:rsidRPr="009D73A6">
                                <w:rPr>
                                  <w:b/>
                                  <w:bCs/>
                                  <w:rPrChange w:id="713"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9EBF8" id="Group 49" o:spid="_x0000_s1057" style="position:absolute;left:0;text-align:left;margin-left:104.65pt;margin-top:354.3pt;width:218.8pt;height:129.85pt;z-index:251855872;mso-position-horizontal-relative:margin;mso-width-relative:margin;mso-height-relative:margin" coordorigin="13287,-4810" coordsize="27790,16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YkAQAAgAAABQAABCskpEAAgAAAAMwMwAAkpIA&#10;AgAAAAMwMwAA6hwABwAACAwAAAiM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wMzoyNiAxOTo1OToxNQAyMDIw&#10;OjAzOjI2IDE5OjU5OjE1AAAAQQBSAEEAAAD/4QsW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C0wMy0yNlQxOTo1OToxNS4wMzM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QVJB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agC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">
                <v:shape id="Picture 163" o:spid="_x0000_s1058" type="#_x0000_t75" style="position:absolute;left:13677;top:-4810;width:2740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6" o:title="" croptop="6312f" cropright="-256f"/>
                  <v:path arrowok="t"/>
                </v:shape>
                <v:shape id="Text Box 42" o:spid="_x0000_s1059" type="#_x0000_t202" style="position:absolute;left:13287;top:851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82D1CE1" w14:textId="77777777" w:rsidR="005773C8" w:rsidRDefault="005773C8" w:rsidP="0097337C">
                        <w:r>
                          <w:t>e</w:t>
                        </w:r>
                      </w:p>
                    </w:txbxContent>
                  </v:textbox>
                </v:shape>
                <v:shape id="Text Box 43" o:spid="_x0000_s1060" type="#_x0000_t202" style="position:absolute;left:37471;top:8524;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5B9C96B" w14:textId="77777777" w:rsidR="005773C8" w:rsidRPr="000E2D6B" w:rsidRDefault="005773C8" w:rsidP="0097337C">
                        <w:pPr>
                          <w:rPr>
                            <w:vertAlign w:val="subscript"/>
                          </w:rPr>
                        </w:pPr>
                        <w:r w:rsidRPr="009D73A6">
                          <w:rPr>
                            <w:b/>
                            <w:bCs/>
                            <w:rPrChange w:id="714" w:author="ara952 reza" w:date="2020-04-02T11:32:00Z">
                              <w:rPr/>
                            </w:rPrChange>
                          </w:rPr>
                          <w:t>O</w:t>
                        </w:r>
                        <w:r>
                          <w:rPr>
                            <w:vertAlign w:val="subscript"/>
                          </w:rPr>
                          <w:t>1</w:t>
                        </w:r>
                      </w:p>
                    </w:txbxContent>
                  </v:textbox>
                </v:shape>
                <w10:wrap type="topAndBottom" anchorx="margin"/>
              </v:group>
            </w:pict>
          </mc:Fallback>
        </mc:AlternateContent>
      </w:r>
      <w:ins w:id="715" w:author="ara952 reza" w:date="2020-09-11T00:10:00Z">
        <w:r>
          <w:rPr>
            <w:noProof/>
          </w:rPr>
          <mc:AlternateContent>
            <mc:Choice Requires="wpg">
              <w:drawing>
                <wp:anchor distT="0" distB="0" distL="114300" distR="114300" simplePos="0" relativeHeight="251851776" behindDoc="0" locked="0" layoutInCell="1" allowOverlap="1" wp14:anchorId="3B5E4FFD" wp14:editId="22EE096C">
                  <wp:simplePos x="0" y="0"/>
                  <wp:positionH relativeFrom="column">
                    <wp:posOffset>409574</wp:posOffset>
                  </wp:positionH>
                  <wp:positionV relativeFrom="paragraph">
                    <wp:posOffset>2504123</wp:posOffset>
                  </wp:positionV>
                  <wp:extent cx="2268220" cy="1858992"/>
                  <wp:effectExtent l="0" t="19050" r="17780" b="27305"/>
                  <wp:wrapTopAndBottom/>
                  <wp:docPr id="47" name="Group 47"/>
                  <wp:cNvGraphicFramePr/>
                  <a:graphic xmlns:a="http://schemas.openxmlformats.org/drawingml/2006/main">
                    <a:graphicData uri="http://schemas.microsoft.com/office/word/2010/wordprocessingGroup">
                      <wpg:wgp>
                        <wpg:cNvGrpSpPr/>
                        <wpg:grpSpPr>
                          <a:xfrm>
                            <a:off x="0" y="0"/>
                            <a:ext cx="2268220" cy="1858992"/>
                            <a:chOff x="409623" y="-223838"/>
                            <a:chExt cx="2268489" cy="1859280"/>
                          </a:xfrm>
                        </wpg:grpSpPr>
                        <pic:pic xmlns:pic="http://schemas.openxmlformats.org/drawingml/2006/picture">
                          <pic:nvPicPr>
                            <pic:cNvPr id="31" name="Picture 3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46722" y="-223838"/>
                              <a:ext cx="2231390" cy="1859280"/>
                            </a:xfrm>
                            <a:prstGeom prst="rect">
                              <a:avLst/>
                            </a:prstGeom>
                            <a:noFill/>
                            <a:ln>
                              <a:solidFill>
                                <a:schemeClr val="tx1"/>
                              </a:solidFill>
                            </a:ln>
                          </pic:spPr>
                        </pic:pic>
                        <wps:wsp>
                          <wps:cNvPr id="37" name="Text Box 37"/>
                          <wps:cNvSpPr txBox="1"/>
                          <wps:spPr>
                            <a:xfrm>
                              <a:off x="409623" y="1277711"/>
                              <a:ext cx="266700" cy="266700"/>
                            </a:xfrm>
                            <a:prstGeom prst="rect">
                              <a:avLst/>
                            </a:prstGeom>
                            <a:noFill/>
                            <a:ln w="6350">
                              <a:noFill/>
                            </a:ln>
                          </wps:spPr>
                          <wps:txbx>
                            <w:txbxContent>
                              <w:p w14:paraId="23BFCA61" w14:textId="77777777" w:rsidR="005773C8" w:rsidRDefault="005773C8" w:rsidP="0097337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314807" y="1295445"/>
                              <a:ext cx="312420" cy="266700"/>
                            </a:xfrm>
                            <a:prstGeom prst="rect">
                              <a:avLst/>
                            </a:prstGeom>
                            <a:noFill/>
                            <a:ln w="6350">
                              <a:noFill/>
                            </a:ln>
                          </wps:spPr>
                          <wps:txbx>
                            <w:txbxContent>
                              <w:p w14:paraId="0FC3AC21" w14:textId="77777777" w:rsidR="005773C8" w:rsidRPr="000E2D6B" w:rsidRDefault="005773C8" w:rsidP="0097337C">
                                <w:pPr>
                                  <w:rPr>
                                    <w:vertAlign w:val="subscript"/>
                                  </w:rPr>
                                </w:pPr>
                                <w:r w:rsidRPr="009D73A6">
                                  <w:rPr>
                                    <w:b/>
                                    <w:bCs/>
                                    <w:rPrChange w:id="716"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E4FFD" id="Group 47" o:spid="_x0000_s1061" style="position:absolute;left:0;text-align:left;margin-left:32.25pt;margin-top:197.2pt;width:178.6pt;height:146.4pt;z-index:251851776;mso-width-relative:margin;mso-height-relative:margin" coordorigin="4096,-2238" coordsize="22684,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">
                  <v:shape id="Picture 31" o:spid="_x0000_s1062" type="#_x0000_t75" style="position:absolute;left:4467;top:-223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8" o:title=""/>
                    <v:path arrowok="t"/>
                  </v:shape>
                  <v:shape id="Text Box 37" o:spid="_x0000_s1063" type="#_x0000_t202" style="position:absolute;left:4096;top:12777;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23BFCA61" w14:textId="77777777" w:rsidR="005773C8" w:rsidRDefault="005773C8" w:rsidP="0097337C">
                          <w:r>
                            <w:t>c</w:t>
                          </w:r>
                        </w:p>
                      </w:txbxContent>
                    </v:textbox>
                  </v:shape>
                  <v:shape id="Text Box 38" o:spid="_x0000_s1064" type="#_x0000_t202" style="position:absolute;left:23148;top:12954;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0FC3AC21" w14:textId="77777777" w:rsidR="005773C8" w:rsidRPr="000E2D6B" w:rsidRDefault="005773C8" w:rsidP="0097337C">
                          <w:pPr>
                            <w:rPr>
                              <w:vertAlign w:val="subscript"/>
                            </w:rPr>
                          </w:pPr>
                          <w:r w:rsidRPr="009D73A6">
                            <w:rPr>
                              <w:b/>
                              <w:bCs/>
                              <w:rPrChange w:id="717" w:author="ara952 reza" w:date="2020-04-02T11:32:00Z">
                                <w:rPr/>
                              </w:rPrChange>
                            </w:rPr>
                            <w:t>S</w:t>
                          </w:r>
                          <w:r>
                            <w:rPr>
                              <w:vertAlign w:val="subscript"/>
                            </w:rPr>
                            <w:t>2</w:t>
                          </w:r>
                        </w:p>
                      </w:txbxContent>
                    </v:textbox>
                  </v:shape>
                  <w10:wrap type="topAndBottom"/>
                </v:group>
              </w:pict>
            </mc:Fallback>
          </mc:AlternateContent>
        </w:r>
        <w:r>
          <w:rPr>
            <w:noProof/>
            <w:color w:val="FF0000"/>
          </w:rPr>
          <mc:AlternateContent>
            <mc:Choice Requires="wpg">
              <w:drawing>
                <wp:anchor distT="0" distB="0" distL="114300" distR="114300" simplePos="0" relativeHeight="251853824" behindDoc="0" locked="0" layoutInCell="1" allowOverlap="1" wp14:anchorId="41EB78A8" wp14:editId="20EC3CC4">
                  <wp:simplePos x="0" y="0"/>
                  <wp:positionH relativeFrom="column">
                    <wp:posOffset>2904808</wp:posOffset>
                  </wp:positionH>
                  <wp:positionV relativeFrom="paragraph">
                    <wp:posOffset>2524442</wp:posOffset>
                  </wp:positionV>
                  <wp:extent cx="2371090" cy="1835150"/>
                  <wp:effectExtent l="19050" t="19050" r="10160" b="12700"/>
                  <wp:wrapTopAndBottom/>
                  <wp:docPr id="132" name="Group 132"/>
                  <wp:cNvGraphicFramePr/>
                  <a:graphic xmlns:a="http://schemas.openxmlformats.org/drawingml/2006/main">
                    <a:graphicData uri="http://schemas.microsoft.com/office/word/2010/wordprocessingGroup">
                      <wpg:wgp>
                        <wpg:cNvGrpSpPr/>
                        <wpg:grpSpPr>
                          <a:xfrm>
                            <a:off x="0" y="0"/>
                            <a:ext cx="2371090" cy="1835150"/>
                            <a:chOff x="0" y="0"/>
                            <a:chExt cx="2689860" cy="1556385"/>
                          </a:xfrm>
                        </wpg:grpSpPr>
                        <pic:pic xmlns:pic="http://schemas.openxmlformats.org/drawingml/2006/picture">
                          <pic:nvPicPr>
                            <pic:cNvPr id="133" name="Picture 133"/>
                            <pic:cNvPicPr>
                              <a:picLocks noChangeAspect="1"/>
                            </pic:cNvPicPr>
                          </pic:nvPicPr>
                          <pic:blipFill rotWithShape="1">
                            <a:blip r:embed="rId39">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134" name="Text Box 134"/>
                          <wps:cNvSpPr txBox="1"/>
                          <wps:spPr>
                            <a:xfrm>
                              <a:off x="15240" y="1257300"/>
                              <a:ext cx="266700" cy="266700"/>
                            </a:xfrm>
                            <a:prstGeom prst="rect">
                              <a:avLst/>
                            </a:prstGeom>
                            <a:noFill/>
                            <a:ln w="6350">
                              <a:noFill/>
                            </a:ln>
                          </wps:spPr>
                          <wps:txbx>
                            <w:txbxContent>
                              <w:p w14:paraId="3B870E81" w14:textId="77777777" w:rsidR="005773C8" w:rsidRDefault="005773C8" w:rsidP="0097337C">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324100" y="1234440"/>
                              <a:ext cx="312420" cy="289560"/>
                            </a:xfrm>
                            <a:prstGeom prst="rect">
                              <a:avLst/>
                            </a:prstGeom>
                            <a:noFill/>
                            <a:ln w="6350">
                              <a:noFill/>
                            </a:ln>
                          </wps:spPr>
                          <wps:txbx>
                            <w:txbxContent>
                              <w:p w14:paraId="223491BE" w14:textId="77777777" w:rsidR="005773C8" w:rsidRPr="000E2D6B" w:rsidRDefault="005773C8" w:rsidP="0097337C">
                                <w:pPr>
                                  <w:rPr>
                                    <w:vertAlign w:val="subscript"/>
                                  </w:rPr>
                                </w:pPr>
                                <w:r w:rsidRPr="009D73A6">
                                  <w:rPr>
                                    <w:b/>
                                    <w:bCs/>
                                    <w:rPrChange w:id="718"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B78A8" id="Group 132" o:spid="_x0000_s1065" style="position:absolute;left:0;text-align:left;margin-left:228.75pt;margin-top:198.75pt;width:186.7pt;height:144.5pt;z-index:251853824;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">
                  <v:shape id="Picture 133" o:spid="_x0000_s1066"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" stroked="t" strokecolor="black [3213]">
                    <v:imagedata r:id="rId40" o:title="" croptop="6372f" cropright="-820f"/>
                    <v:path arrowok="t"/>
                  </v:shape>
                  <v:shape id="Text Box 134" o:spid="_x0000_s1067"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3B870E81" w14:textId="77777777" w:rsidR="005773C8" w:rsidRDefault="005773C8" w:rsidP="0097337C">
                          <w:r>
                            <w:t>d</w:t>
                          </w:r>
                        </w:p>
                      </w:txbxContent>
                    </v:textbox>
                  </v:shape>
                  <v:shape id="Text Box 135" o:spid="_x0000_s1068"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223491BE" w14:textId="77777777" w:rsidR="005773C8" w:rsidRPr="000E2D6B" w:rsidRDefault="005773C8" w:rsidP="0097337C">
                          <w:pPr>
                            <w:rPr>
                              <w:vertAlign w:val="subscript"/>
                            </w:rPr>
                          </w:pPr>
                          <w:r w:rsidRPr="009D73A6">
                            <w:rPr>
                              <w:b/>
                              <w:bCs/>
                              <w:rPrChange w:id="719" w:author="ara952 reza" w:date="2020-04-02T11:32:00Z">
                                <w:rPr/>
                              </w:rPrChange>
                            </w:rPr>
                            <w:t>K</w:t>
                          </w:r>
                          <w:r>
                            <w:rPr>
                              <w:vertAlign w:val="subscript"/>
                            </w:rPr>
                            <w:t>1</w:t>
                          </w:r>
                        </w:p>
                      </w:txbxContent>
                    </v:textbox>
                  </v:shape>
                  <w10:wrap type="topAndBottom"/>
                </v:group>
              </w:pict>
            </mc:Fallback>
          </mc:AlternateContent>
        </w:r>
      </w:ins>
      <w:r>
        <w:rPr>
          <w:noProof/>
        </w:rPr>
        <mc:AlternateContent>
          <mc:Choice Requires="wpg">
            <w:drawing>
              <wp:anchor distT="0" distB="0" distL="114300" distR="114300" simplePos="0" relativeHeight="251682816" behindDoc="0" locked="0" layoutInCell="1" allowOverlap="1" wp14:anchorId="07F892EE" wp14:editId="21E3FE73">
                <wp:simplePos x="0" y="0"/>
                <wp:positionH relativeFrom="column">
                  <wp:posOffset>2900045</wp:posOffset>
                </wp:positionH>
                <wp:positionV relativeFrom="paragraph">
                  <wp:posOffset>252730</wp:posOffset>
                </wp:positionV>
                <wp:extent cx="2362200" cy="2162175"/>
                <wp:effectExtent l="19050" t="19050" r="0" b="9525"/>
                <wp:wrapTopAndBottom/>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5773C8" w:rsidRDefault="005773C8"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5773C8" w:rsidRPr="000E2D6B" w:rsidRDefault="005773C8"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69" style="position:absolute;left:0;text-align:left;margin-left:228.35pt;margin-top:19.9pt;width:186pt;height:170.25pt;z-index:251682816;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">
                <v:shape id="Picture 28" o:spid="_x0000_s107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42" o:title=""/>
                  <v:path arrowok="t"/>
                </v:shape>
                <v:shape id="Text Box 35" o:spid="_x0000_s107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5773C8" w:rsidRDefault="005773C8" w:rsidP="000E2D6B">
                        <w:r>
                          <w:t>b</w:t>
                        </w:r>
                      </w:p>
                    </w:txbxContent>
                  </v:textbox>
                </v:shape>
                <v:shape id="Text Box 36" o:spid="_x0000_s107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5773C8" w:rsidRPr="000E2D6B" w:rsidRDefault="005773C8" w:rsidP="000E2D6B">
                        <w:pPr>
                          <w:rPr>
                            <w:vertAlign w:val="subscript"/>
                          </w:rPr>
                        </w:pPr>
                        <w:r>
                          <w:t>N</w:t>
                        </w:r>
                        <w:r>
                          <w:rPr>
                            <w:vertAlign w:val="subscript"/>
                          </w:rPr>
                          <w:t>2</w:t>
                        </w:r>
                      </w:p>
                    </w:txbxContent>
                  </v:textbox>
                </v:shape>
                <w10:wrap type="topAndBottom"/>
              </v:group>
            </w:pict>
          </mc:Fallback>
        </mc:AlternateContent>
      </w:r>
    </w:p>
    <w:p w14:paraId="539E0D86" w14:textId="3A632707" w:rsidR="00D35BC3" w:rsidDel="000C022D" w:rsidRDefault="00D35BC3" w:rsidP="00E05141">
      <w:pPr>
        <w:rPr>
          <w:del w:id="720" w:author="Ian Church" w:date="2020-11-24T17:00:00Z"/>
        </w:rPr>
      </w:pPr>
    </w:p>
    <w:p w14:paraId="369CE97C" w14:textId="345F87A0" w:rsidR="00E05141" w:rsidDel="000C022D" w:rsidRDefault="00E05141" w:rsidP="00E05141">
      <w:pPr>
        <w:rPr>
          <w:del w:id="721" w:author="Ian Church" w:date="2020-11-24T17:00:00Z"/>
        </w:rPr>
      </w:pPr>
    </w:p>
    <w:p w14:paraId="6EDB3A2C" w14:textId="46854841" w:rsidR="00E05141" w:rsidRDefault="0097337C" w:rsidP="00C95DDB">
      <w:pPr>
        <w:spacing w:after="0"/>
        <w:jc w:val="both"/>
      </w:pPr>
      <w:del w:id="722" w:author="Ian Church" w:date="2020-11-24T17:00:00Z">
        <w:r w:rsidRPr="006242F5" w:rsidDel="000C022D">
          <w:delText>T</w:delText>
        </w:r>
      </w:del>
      <w:del w:id="723" w:author="Ian Church" w:date="2020-11-24T17:01:00Z">
        <w:r w:rsidRPr="006242F5" w:rsidDel="000C022D">
          <w:delText xml:space="preserve">he </w:delText>
        </w:r>
      </w:del>
      <w:r w:rsidRPr="006242F5">
        <w:t>S</w:t>
      </w:r>
      <w:r>
        <w:rPr>
          <w:vertAlign w:val="subscript"/>
        </w:rPr>
        <w:t>2</w:t>
      </w:r>
      <w:r w:rsidRPr="006242F5">
        <w:t xml:space="preserve"> is the only constituent that has a late phase between </w:t>
      </w:r>
      <w:r>
        <w:t>9</w:t>
      </w:r>
      <w:r w:rsidRPr="006242F5">
        <w:t>.1</w:t>
      </w:r>
      <w:r>
        <w:t xml:space="preserve"> and 20</w:t>
      </w:r>
      <w:r w:rsidRPr="006242F5">
        <w:t>.3 degree</w:t>
      </w:r>
      <w:r>
        <w:t>s</w:t>
      </w:r>
      <w:ins w:id="724" w:author="Ian Church" w:date="2020-11-24T17:01:00Z">
        <w:r w:rsidR="000C022D">
          <w:t>,</w:t>
        </w:r>
      </w:ins>
      <w:r w:rsidRPr="006242F5">
        <w:t xml:space="preserve"> </w:t>
      </w:r>
      <w:del w:id="725" w:author="Ian Church" w:date="2020-11-24T17:01:00Z">
        <w:r w:rsidRPr="006242F5" w:rsidDel="000C022D">
          <w:delText>with</w:delText>
        </w:r>
      </w:del>
      <w:ins w:id="726" w:author="Ian Church" w:date="2020-11-24T17:01:00Z">
        <w:r w:rsidR="000C022D">
          <w:t>and</w:t>
        </w:r>
      </w:ins>
      <w:r w:rsidRPr="006242F5">
        <w:t xml:space="preserve">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w:t>
      </w:r>
      <w:del w:id="727" w:author="Ian Church" w:date="2020-11-24T17:01:00Z">
        <w:r w:rsidRPr="006242F5" w:rsidDel="000C022D">
          <w:delText xml:space="preserve"> one</w:delText>
        </w:r>
      </w:del>
      <w:ins w:id="728" w:author="Ian Church" w:date="2020-11-24T17:01:00Z">
        <w:r w:rsidR="0074300E">
          <w:t xml:space="preserve"> constituent</w:t>
        </w:r>
      </w:ins>
      <w:r w:rsidRPr="006242F5">
        <w:t>.</w:t>
      </w:r>
      <w:r>
        <w:t xml:space="preserve"> </w:t>
      </w:r>
      <w:r w:rsidRPr="006242F5">
        <w:t>Finally,</w:t>
      </w:r>
      <w:r>
        <w:t xml:space="preserve"> </w:t>
      </w:r>
      <w:r w:rsidRPr="006242F5">
        <w:t>O</w:t>
      </w:r>
      <w:proofErr w:type="gramStart"/>
      <w:r>
        <w:rPr>
          <w:vertAlign w:val="subscript"/>
        </w:rPr>
        <w:t>1</w:t>
      </w:r>
      <w:r w:rsidRPr="006242F5">
        <w:t xml:space="preserve"> </w:t>
      </w:r>
      <w:ins w:id="729" w:author="Ian Church" w:date="2020-11-24T17:02:00Z">
        <w:r w:rsidR="0074300E">
          <w:t>,</w:t>
        </w:r>
        <w:proofErr w:type="gramEnd"/>
        <w:r w:rsidR="0074300E">
          <w:t xml:space="preserve"> </w:t>
        </w:r>
      </w:ins>
      <w:r w:rsidRPr="006242F5">
        <w:t xml:space="preserve">with no </w:t>
      </w:r>
      <w:del w:id="730" w:author="Ian Church" w:date="2020-11-24T17:01:00Z">
        <w:r w:rsidRPr="006242F5" w:rsidDel="0074300E">
          <w:delText xml:space="preserve">special </w:delText>
        </w:r>
      </w:del>
      <w:ins w:id="731" w:author="Ian Church" w:date="2020-11-24T17:02:00Z">
        <w:r w:rsidR="0074300E">
          <w:t>recognisable</w:t>
        </w:r>
      </w:ins>
      <w:ins w:id="732" w:author="Ian Church" w:date="2020-11-24T17:01:00Z">
        <w:r w:rsidR="0074300E" w:rsidRPr="006242F5">
          <w:t xml:space="preserve"> </w:t>
        </w:r>
      </w:ins>
      <w:r w:rsidRPr="006242F5">
        <w:t>pattern</w:t>
      </w:r>
      <w:ins w:id="733" w:author="Ian Church" w:date="2020-11-24T17:02:00Z">
        <w:r w:rsidR="0074300E">
          <w:t>,</w:t>
        </w:r>
      </w:ins>
      <w:r w:rsidRPr="006242F5">
        <w:t xml:space="preserve"> has </w:t>
      </w:r>
      <w:r>
        <w:t>an</w:t>
      </w:r>
      <w:r w:rsidRPr="006242F5">
        <w:t xml:space="preserve"> amplitude error </w:t>
      </w:r>
      <w:r>
        <w:t xml:space="preserve">of </w:t>
      </w:r>
      <w:r w:rsidRPr="006242F5">
        <w:t xml:space="preserve">less than 0.02m and phase error </w:t>
      </w:r>
      <w:del w:id="734" w:author="Ian Church" w:date="2020-11-24T17:02:00Z">
        <w:r w:rsidDel="0074300E">
          <w:delText>of</w:delText>
        </w:r>
      </w:del>
      <w:ins w:id="735" w:author="Ian Church" w:date="2020-11-24T17:02:00Z">
        <w:r w:rsidR="0074300E">
          <w:t>between</w:t>
        </w:r>
      </w:ins>
      <w:r>
        <w:t xml:space="preserve"> </w:t>
      </w:r>
      <w:r w:rsidRPr="006242F5">
        <w:t>0.7</w:t>
      </w:r>
      <w:r>
        <w:t xml:space="preserve"> </w:t>
      </w:r>
      <w:del w:id="736" w:author="Ian Church" w:date="2020-11-24T17:02:00Z">
        <w:r w:rsidDel="0074300E">
          <w:delText>to</w:delText>
        </w:r>
      </w:del>
      <w:ins w:id="737" w:author="Ian Church" w:date="2020-11-24T17:02:00Z">
        <w:r w:rsidR="0074300E">
          <w:t>and</w:t>
        </w:r>
      </w:ins>
      <w:r>
        <w:t xml:space="preserve"> 11</w:t>
      </w:r>
      <w:r w:rsidRPr="006242F5">
        <w:t xml:space="preserve"> degree</w:t>
      </w:r>
      <w:r>
        <w:t>s.</w:t>
      </w:r>
      <w:r w:rsidRPr="003F4B33">
        <w:t xml:space="preserve"> </w:t>
      </w:r>
    </w:p>
    <w:p w14:paraId="7E08B3F5" w14:textId="4D8DDF4E" w:rsidR="0097337C" w:rsidRDefault="0097337C" w:rsidP="00C95DDB">
      <w:pPr>
        <w:spacing w:after="0"/>
        <w:jc w:val="both"/>
        <w:rPr>
          <w:ins w:id="738" w:author="ara952 reza" w:date="2020-04-02T11:30:00Z"/>
        </w:rPr>
      </w:pP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w:t>
      </w:r>
      <w:commentRangeStart w:id="739"/>
      <w:r>
        <w:t xml:space="preserve">The comparison for M2, between our model output with 0.007 as the bottom coefficient and the </w:t>
      </w:r>
      <w:proofErr w:type="spellStart"/>
      <w:r>
        <w:t>WebTide</w:t>
      </w:r>
      <w:proofErr w:type="spellEnd"/>
      <w:r>
        <w:t xml:space="preserve"> model, is provided in Fig.6. </w:t>
      </w:r>
      <w:commentRangeEnd w:id="739"/>
      <w:r w:rsidR="002C72C6">
        <w:rPr>
          <w:rStyle w:val="CommentReference"/>
        </w:rPr>
        <w:commentReference w:id="739"/>
      </w:r>
    </w:p>
    <w:p w14:paraId="628C71EF" w14:textId="30CCBDA1" w:rsidR="00ED7C1D" w:rsidRDefault="00C95DDB" w:rsidP="000E2D6B">
      <w:r>
        <w:rPr>
          <w:noProof/>
        </w:rPr>
        <mc:AlternateContent>
          <mc:Choice Requires="wps">
            <w:drawing>
              <wp:anchor distT="0" distB="0" distL="114300" distR="114300" simplePos="0" relativeHeight="251862016" behindDoc="0" locked="0" layoutInCell="1" allowOverlap="1" wp14:anchorId="41DF1DA7" wp14:editId="42A5540C">
                <wp:simplePos x="0" y="0"/>
                <wp:positionH relativeFrom="margin">
                  <wp:posOffset>176213</wp:posOffset>
                </wp:positionH>
                <wp:positionV relativeFrom="paragraph">
                  <wp:posOffset>4375150</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4F0E501A" w14:textId="4989B9BC" w:rsidR="005773C8" w:rsidRPr="004332CF" w:rsidRDefault="005773C8" w:rsidP="00C95DDB">
                            <w:pPr>
                              <w:pStyle w:val="Caption"/>
                              <w:rPr>
                                <w:noProof/>
                              </w:rPr>
                            </w:pPr>
                            <w:r w:rsidRPr="004332CF">
                              <w:t xml:space="preserve">Figure </w:t>
                            </w:r>
                            <w:r>
                              <w:fldChar w:fldCharType="begin"/>
                            </w:r>
                            <w:r>
                              <w:instrText>SEQ Figure \* ARABIC</w:instrText>
                            </w:r>
                            <w:r>
                              <w:fldChar w:fldCharType="separate"/>
                            </w:r>
                            <w:r>
                              <w:rPr>
                                <w:noProof/>
                              </w:rPr>
                              <w:t>6</w:t>
                            </w:r>
                            <w:r>
                              <w:fldChar w:fldCharType="end"/>
                            </w:r>
                            <w:r w:rsidRPr="004332CF">
                              <w:t xml:space="preserve">.The Amplitude(colour shading, in m) and phase(contours, in degree, </w:t>
                            </w:r>
                            <w:r>
                              <w:t>GMT</w:t>
                            </w:r>
                            <w:r w:rsidRPr="004332CF">
                              <w:t xml:space="preserve">) of sea level for the principal lunar semidiurnal tidal constituent(M2)  a) </w:t>
                            </w:r>
                            <w:proofErr w:type="spellStart"/>
                            <w:r w:rsidRPr="004332CF">
                              <w:t>WebTide</w:t>
                            </w:r>
                            <w:proofErr w:type="spellEnd"/>
                            <w:r w:rsidRPr="004332CF">
                              <w:t xml:space="preserv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1DA7" id="Text Box 54" o:spid="_x0000_s1073" type="#_x0000_t202" style="position:absolute;margin-left:13.9pt;margin-top:344.5pt;width:435pt;height:35.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5o0MgIAAGoEAAAOAAAAZHJzL2Uyb0RvYy54bWysVFFv2yAQfp+0/4B4X5xkSTtZ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" stroked="f">
                <v:textbox inset="0,0,0,0">
                  <w:txbxContent>
                    <w:p w14:paraId="4F0E501A" w14:textId="4989B9BC" w:rsidR="005773C8" w:rsidRPr="004332CF" w:rsidRDefault="005773C8" w:rsidP="00C95DDB">
                      <w:pPr>
                        <w:pStyle w:val="Caption"/>
                        <w:rPr>
                          <w:noProof/>
                        </w:rPr>
                      </w:pPr>
                      <w:r w:rsidRPr="004332CF">
                        <w:t xml:space="preserve">Figure </w:t>
                      </w:r>
                      <w:r>
                        <w:fldChar w:fldCharType="begin"/>
                      </w:r>
                      <w:r>
                        <w:instrText>SEQ Figure \* ARABIC</w:instrText>
                      </w:r>
                      <w:r>
                        <w:fldChar w:fldCharType="separate"/>
                      </w:r>
                      <w:r>
                        <w:rPr>
                          <w:noProof/>
                        </w:rPr>
                        <w:t>6</w:t>
                      </w:r>
                      <w:r>
                        <w:fldChar w:fldCharType="end"/>
                      </w:r>
                      <w:r w:rsidRPr="004332CF">
                        <w:t xml:space="preserve">.The Amplitude(colour shading, in m) and phase(contours, in degree, </w:t>
                      </w:r>
                      <w:r>
                        <w:t>GMT</w:t>
                      </w:r>
                      <w:r w:rsidRPr="004332CF">
                        <w:t xml:space="preserve">) of sea level for the principal lunar semidiurnal tidal constituent(M2)  a) </w:t>
                      </w:r>
                      <w:proofErr w:type="spellStart"/>
                      <w:r w:rsidRPr="004332CF">
                        <w:t>WebTide</w:t>
                      </w:r>
                      <w:proofErr w:type="spellEnd"/>
                      <w:r w:rsidRPr="004332CF">
                        <w:t xml:space="preserv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859968" behindDoc="0" locked="0" layoutInCell="1" allowOverlap="1" wp14:anchorId="5E1BE068" wp14:editId="5B963B21">
                <wp:simplePos x="0" y="0"/>
                <wp:positionH relativeFrom="column">
                  <wp:posOffset>0</wp:posOffset>
                </wp:positionH>
                <wp:positionV relativeFrom="paragraph">
                  <wp:posOffset>285115</wp:posOffset>
                </wp:positionV>
                <wp:extent cx="5734050" cy="4152900"/>
                <wp:effectExtent l="0" t="0" r="0" b="0"/>
                <wp:wrapTopAndBottom/>
                <wp:docPr id="136" name="Group 136"/>
                <wp:cNvGraphicFramePr/>
                <a:graphic xmlns:a="http://schemas.openxmlformats.org/drawingml/2006/main">
                  <a:graphicData uri="http://schemas.microsoft.com/office/word/2010/wordprocessingGroup">
                    <wpg:wgp>
                      <wpg:cNvGrpSpPr/>
                      <wpg:grpSpPr>
                        <a:xfrm>
                          <a:off x="0" y="0"/>
                          <a:ext cx="5734050" cy="4152900"/>
                          <a:chOff x="0" y="0"/>
                          <a:chExt cx="5734050" cy="4152900"/>
                        </a:xfrm>
                      </wpg:grpSpPr>
                      <wpg:grpSp>
                        <wpg:cNvPr id="57" name="Group 57"/>
                        <wpg:cNvGrpSpPr/>
                        <wpg:grpSpPr>
                          <a:xfrm>
                            <a:off x="85725"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1CB949F6" w14:textId="77777777" w:rsidR="005773C8" w:rsidRPr="00E9501B" w:rsidRDefault="005773C8" w:rsidP="00C95DDB">
                                <w:pPr>
                                  <w:rPr>
                                    <w:lang w:val="en-US"/>
                                    <w:rPrChange w:id="740" w:author="ara952 reza" w:date="2020-04-02T11:33:00Z">
                                      <w:rPr/>
                                    </w:rPrChange>
                                  </w:rPr>
                                </w:pPr>
                                <w:ins w:id="741"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2847975" y="19050"/>
                            <a:ext cx="2886075" cy="1809750"/>
                            <a:chOff x="0" y="0"/>
                            <a:chExt cx="3124200" cy="1985780"/>
                          </a:xfrm>
                        </wpg:grpSpPr>
                        <pic:pic xmlns:pic="http://schemas.openxmlformats.org/drawingml/2006/picture">
                          <pic:nvPicPr>
                            <pic:cNvPr id="51" name="Picture 5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0B572A3A" w14:textId="77777777" w:rsidR="005773C8" w:rsidRPr="00E9501B" w:rsidRDefault="005773C8" w:rsidP="00C95DDB">
                                <w:pPr>
                                  <w:rPr>
                                    <w:lang w:val="en-US"/>
                                    <w:rPrChange w:id="742" w:author="ara952 reza" w:date="2020-04-02T11:33:00Z">
                                      <w:rPr/>
                                    </w:rPrChange>
                                  </w:rPr>
                                </w:pPr>
                                <w:ins w:id="743"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oup 60"/>
                        <wpg:cNvGrpSpPr/>
                        <wpg:grpSpPr>
                          <a:xfrm>
                            <a:off x="0" y="2276475"/>
                            <a:ext cx="2939609" cy="1814195"/>
                            <a:chOff x="-78881" y="0"/>
                            <a:chExt cx="3477739" cy="2190184"/>
                          </a:xfrm>
                        </wpg:grpSpPr>
                        <pic:pic xmlns:pic="http://schemas.openxmlformats.org/drawingml/2006/picture">
                          <pic:nvPicPr>
                            <pic:cNvPr id="52" name="Picture 52"/>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78881" y="0"/>
                              <a:ext cx="3477739" cy="2190184"/>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29FBADF7" w14:textId="77777777" w:rsidR="005773C8" w:rsidRPr="00E9501B" w:rsidRDefault="005773C8" w:rsidP="00C95DDB">
                                <w:pPr>
                                  <w:rPr>
                                    <w:lang w:val="en-US"/>
                                    <w:rPrChange w:id="744" w:author="ara952 reza" w:date="2020-04-02T11:33:00Z">
                                      <w:rPr/>
                                    </w:rPrChange>
                                  </w:rPr>
                                </w:pPr>
                                <w:ins w:id="745"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Group 61"/>
                        <wpg:cNvGrpSpPr/>
                        <wpg:grpSpPr>
                          <a:xfrm>
                            <a:off x="2886075" y="2266950"/>
                            <a:ext cx="2847975" cy="1885950"/>
                            <a:chOff x="0" y="0"/>
                            <a:chExt cx="3366770" cy="2301240"/>
                          </a:xfrm>
                        </wpg:grpSpPr>
                        <pic:pic xmlns:pic="http://schemas.openxmlformats.org/drawingml/2006/picture">
                          <pic:nvPicPr>
                            <pic:cNvPr id="53" name="Picture 53"/>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374DADBB" w14:textId="77777777" w:rsidR="005773C8" w:rsidRPr="00E9501B" w:rsidRDefault="005773C8" w:rsidP="00C95DDB">
                                <w:pPr>
                                  <w:rPr>
                                    <w:lang w:val="en-US"/>
                                    <w:rPrChange w:id="746" w:author="ara952 reza" w:date="2020-04-02T11:33:00Z">
                                      <w:rPr/>
                                    </w:rPrChange>
                                  </w:rPr>
                                </w:pPr>
                                <w:ins w:id="747"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E1BE068" id="Group 136" o:spid="_x0000_s1074" style="position:absolute;margin-left:0;margin-top:22.45pt;width:451.5pt;height:327pt;z-index:251859968" coordsize="5734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">
                <v:group id="Group 57" o:spid="_x0000_s1075" style="position:absolute;left:857;width:27337;height:18097" coordorigin="2762,286" coordsize="34213,2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0" o:spid="_x0000_s1076"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7" o:title=""/>
                  </v:shape>
                  <v:shape id="Text Box 6" o:spid="_x0000_s1077"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1CB949F6" w14:textId="77777777" w:rsidR="005773C8" w:rsidRPr="00E9501B" w:rsidRDefault="005773C8" w:rsidP="00C95DDB">
                          <w:pPr>
                            <w:rPr>
                              <w:lang w:val="en-US"/>
                              <w:rPrChange w:id="748" w:author="ara952 reza" w:date="2020-04-02T11:33:00Z">
                                <w:rPr/>
                              </w:rPrChange>
                            </w:rPr>
                          </w:pPr>
                          <w:ins w:id="749" w:author="ara952 reza" w:date="2020-04-02T11:33:00Z">
                            <w:r>
                              <w:rPr>
                                <w:lang w:val="en-US"/>
                              </w:rPr>
                              <w:t>a</w:t>
                            </w:r>
                          </w:ins>
                        </w:p>
                      </w:txbxContent>
                    </v:textbox>
                  </v:shape>
                </v:group>
                <v:group id="Group 59" o:spid="_x0000_s1078" style="position:absolute;left:28479;top:190;width:28861;height:18098" coordsize="31242,1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1" o:spid="_x0000_s1079"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8" o:title=""/>
                  </v:shape>
                  <v:shape id="Text Box 27" o:spid="_x0000_s1080"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0B572A3A" w14:textId="77777777" w:rsidR="005773C8" w:rsidRPr="00E9501B" w:rsidRDefault="005773C8" w:rsidP="00C95DDB">
                          <w:pPr>
                            <w:rPr>
                              <w:lang w:val="en-US"/>
                              <w:rPrChange w:id="750" w:author="ara952 reza" w:date="2020-04-02T11:33:00Z">
                                <w:rPr/>
                              </w:rPrChange>
                            </w:rPr>
                          </w:pPr>
                          <w:ins w:id="751" w:author="ara952 reza" w:date="2020-04-02T11:33:00Z">
                            <w:r>
                              <w:rPr>
                                <w:lang w:val="en-US"/>
                              </w:rPr>
                              <w:t>b</w:t>
                            </w:r>
                          </w:ins>
                        </w:p>
                      </w:txbxContent>
                    </v:textbox>
                  </v:shape>
                </v:group>
                <v:group id="Group 60" o:spid="_x0000_s1081" style="position:absolute;top:22764;width:29396;height:18142" coordorigin="-788" coordsize="34777,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2" o:spid="_x0000_s1082" type="#_x0000_t75" style="position:absolute;left:-788;width:34776;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9" o:title=""/>
                  </v:shape>
                  <v:shape id="Text Box 29" o:spid="_x0000_s1083"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29FBADF7" w14:textId="77777777" w:rsidR="005773C8" w:rsidRPr="00E9501B" w:rsidRDefault="005773C8" w:rsidP="00C95DDB">
                          <w:pPr>
                            <w:rPr>
                              <w:lang w:val="en-US"/>
                              <w:rPrChange w:id="752" w:author="ara952 reza" w:date="2020-04-02T11:33:00Z">
                                <w:rPr/>
                              </w:rPrChange>
                            </w:rPr>
                          </w:pPr>
                          <w:ins w:id="753" w:author="ara952 reza" w:date="2020-04-02T11:33:00Z">
                            <w:r>
                              <w:rPr>
                                <w:lang w:val="en-US"/>
                              </w:rPr>
                              <w:t>c</w:t>
                            </w:r>
                          </w:ins>
                        </w:p>
                      </w:txbxContent>
                    </v:textbox>
                  </v:shape>
                </v:group>
                <v:group id="Group 61" o:spid="_x0000_s1084" style="position:absolute;left:28860;top:22669;width:28480;height:18860" coordsize="33667,2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3" o:spid="_x0000_s1085"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50" o:title=""/>
                  </v:shape>
                  <v:shape id="Text Box 40" o:spid="_x0000_s1086"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374DADBB" w14:textId="77777777" w:rsidR="005773C8" w:rsidRPr="00E9501B" w:rsidRDefault="005773C8" w:rsidP="00C95DDB">
                          <w:pPr>
                            <w:rPr>
                              <w:lang w:val="en-US"/>
                              <w:rPrChange w:id="754" w:author="ara952 reza" w:date="2020-04-02T11:33:00Z">
                                <w:rPr/>
                              </w:rPrChange>
                            </w:rPr>
                          </w:pPr>
                          <w:ins w:id="755" w:author="ara952 reza" w:date="2020-04-02T11:33:00Z">
                            <w:r>
                              <w:rPr>
                                <w:lang w:val="en-US"/>
                              </w:rPr>
                              <w:t>d</w:t>
                            </w:r>
                          </w:ins>
                        </w:p>
                      </w:txbxContent>
                    </v:textbox>
                  </v:shape>
                </v:group>
                <w10:wrap type="topAndBottom"/>
              </v:group>
            </w:pict>
          </mc:Fallback>
        </mc:AlternateContent>
      </w:r>
    </w:p>
    <w:p w14:paraId="7D5035B6" w14:textId="77777777" w:rsidR="00C95DDB" w:rsidRDefault="00C95DDB" w:rsidP="00C95DDB">
      <w:pPr>
        <w:spacing w:after="0"/>
        <w:jc w:val="both"/>
      </w:pPr>
    </w:p>
    <w:p w14:paraId="45D7C2C3" w14:textId="77777777" w:rsidR="00034422" w:rsidRDefault="00C95DDB" w:rsidP="00C95DDB">
      <w:pPr>
        <w:spacing w:after="0"/>
        <w:jc w:val="both"/>
        <w:rPr>
          <w:ins w:id="756" w:author="Ian Church" w:date="2020-11-24T17:15:00Z"/>
        </w:rPr>
      </w:pPr>
      <w:r>
        <w:t xml:space="preserve">The phase pattern </w:t>
      </w:r>
      <w:ins w:id="757" w:author="Ian Church" w:date="2020-11-24T17:10:00Z">
        <w:r w:rsidR="00382815">
          <w:t xml:space="preserve">qualitatively </w:t>
        </w:r>
      </w:ins>
      <w:del w:id="758" w:author="Ian Church" w:date="2020-11-24T17:10:00Z">
        <w:r w:rsidDel="00382815">
          <w:delText xml:space="preserve">is </w:delText>
        </w:r>
      </w:del>
      <w:r>
        <w:t>follow</w:t>
      </w:r>
      <w:del w:id="759" w:author="Ian Church" w:date="2020-11-24T17:10:00Z">
        <w:r w:rsidDel="00382815">
          <w:delText>ing</w:delText>
        </w:r>
      </w:del>
      <w:ins w:id="760" w:author="Ian Church" w:date="2020-11-24T17:10:00Z">
        <w:r w:rsidR="00382815">
          <w:t>s</w:t>
        </w:r>
      </w:ins>
      <w:r>
        <w:t xml:space="preserve"> the </w:t>
      </w:r>
      <w:proofErr w:type="spellStart"/>
      <w:r>
        <w:t>WebTide</w:t>
      </w:r>
      <w:proofErr w:type="spellEnd"/>
      <w:ins w:id="761" w:author="Ian Church" w:date="2020-11-24T17:10:00Z">
        <w:r w:rsidR="00CD79B9">
          <w:t xml:space="preserve"> output across the bay</w:t>
        </w:r>
      </w:ins>
      <w:del w:id="762" w:author="Ian Church" w:date="2020-11-24T17:10:00Z">
        <w:r w:rsidDel="00CD79B9">
          <w:delText xml:space="preserve"> very closely</w:delText>
        </w:r>
      </w:del>
      <w:r>
        <w:t xml:space="preserve"> and there is a maximum amplitude difference of 40 cm in the Minas Passage</w:t>
      </w:r>
      <w:ins w:id="763" w:author="Ian Church" w:date="2020-11-24T17:10:00Z">
        <w:r w:rsidR="00CD79B9">
          <w:t xml:space="preserve"> between the two models</w:t>
        </w:r>
      </w:ins>
      <w:r>
        <w:t xml:space="preserve">. These discrepancies may come from </w:t>
      </w:r>
      <w:ins w:id="764" w:author="Ian Church" w:date="2020-11-24T17:11:00Z">
        <w:r w:rsidR="001B7F28">
          <w:t>unique</w:t>
        </w:r>
      </w:ins>
      <w:del w:id="765" w:author="Ian Church" w:date="2020-11-24T17:11:00Z">
        <w:r w:rsidDel="001B7F28">
          <w:delText>the</w:delText>
        </w:r>
      </w:del>
      <w:r>
        <w:t xml:space="preserve"> model forcing </w:t>
      </w:r>
      <w:del w:id="766" w:author="Ian Church" w:date="2020-11-24T17:11:00Z">
        <w:r w:rsidDel="00695AE2">
          <w:delText>which is not included in the model run or using a</w:delText>
        </w:r>
      </w:del>
      <w:ins w:id="767" w:author="Ian Church" w:date="2020-11-24T17:11:00Z">
        <w:r w:rsidR="00695AE2">
          <w:t>or</w:t>
        </w:r>
      </w:ins>
      <w:r>
        <w:t xml:space="preserve"> </w:t>
      </w:r>
      <w:del w:id="768" w:author="Ian Church" w:date="2020-11-24T17:12:00Z">
        <w:r w:rsidDel="00695AE2">
          <w:delText xml:space="preserve">constant </w:delText>
        </w:r>
      </w:del>
      <w:r>
        <w:t xml:space="preserve">bottom roughness </w:t>
      </w:r>
      <w:ins w:id="769" w:author="Ian Church" w:date="2020-11-24T17:12:00Z">
        <w:r w:rsidR="00695AE2">
          <w:t xml:space="preserve">values </w:t>
        </w:r>
      </w:ins>
      <w:r>
        <w:t xml:space="preserve">which can impact the representation and accuracy of tidal solutions </w:t>
      </w:r>
      <w:ins w:id="770" w:author="ara952 reza" w:date="2020-09-11T00:13:00Z">
        <w:r>
          <w:fldChar w:fldCharType="begin" w:fldLock="1"/>
        </w:r>
      </w:ins>
      <w:r>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fldChar w:fldCharType="separate"/>
      </w:r>
      <w:r w:rsidRPr="00C95DDB">
        <w:rPr>
          <w:noProof/>
        </w:rPr>
        <w:t>[21]</w:t>
      </w:r>
      <w:ins w:id="771" w:author="ara952 reza" w:date="2020-09-11T00:13:00Z">
        <w:r>
          <w:fldChar w:fldCharType="end"/>
        </w:r>
      </w:ins>
      <w:del w:id="772" w:author="ara952 reza" w:date="2020-09-11T00:04:00Z">
        <w:r w:rsidDel="0097337C">
          <w:delText>(Paquin et al., 2019)</w:delText>
        </w:r>
      </w:del>
      <w:r w:rsidRPr="00682253">
        <w:t xml:space="preserve">. </w:t>
      </w:r>
      <w:r>
        <w:t xml:space="preserve">By decreasing the bottom coefficient to 0.005, the water body feels less friction from the seabed and the model phase surpasses the </w:t>
      </w:r>
      <w:proofErr w:type="spellStart"/>
      <w:r>
        <w:t>Webtide</w:t>
      </w:r>
      <w:proofErr w:type="spellEnd"/>
      <w:r>
        <w:t xml:space="preserve"> phase (Fig. 6b), while when we increase the coefficient to 0.015, it feels more friction and the phase lags behind the </w:t>
      </w:r>
      <w:proofErr w:type="spellStart"/>
      <w:r>
        <w:t>WebTide</w:t>
      </w:r>
      <w:proofErr w:type="spellEnd"/>
      <w:r>
        <w:t xml:space="preserve"> phase (Fig. 6d). With the coefficient equal to 0.007, </w:t>
      </w:r>
      <w:commentRangeStart w:id="773"/>
      <w:r>
        <w:t xml:space="preserve">we have the best fit for our model phase </w:t>
      </w:r>
      <w:commentRangeEnd w:id="773"/>
      <w:r w:rsidR="00695AE2">
        <w:rPr>
          <w:rStyle w:val="CommentReference"/>
        </w:rPr>
        <w:commentReference w:id="773"/>
      </w:r>
      <w:r>
        <w:t xml:space="preserve">(Fig. 6c). </w:t>
      </w:r>
    </w:p>
    <w:p w14:paraId="1AEC3CA3" w14:textId="77777777" w:rsidR="00034422" w:rsidRDefault="00034422" w:rsidP="00C95DDB">
      <w:pPr>
        <w:spacing w:after="0"/>
        <w:jc w:val="both"/>
        <w:rPr>
          <w:ins w:id="774" w:author="Ian Church" w:date="2020-11-24T17:15:00Z"/>
        </w:rPr>
      </w:pPr>
    </w:p>
    <w:p w14:paraId="63DCE533" w14:textId="1D2C5026" w:rsidR="00C95DDB" w:rsidRDefault="00C95DDB" w:rsidP="00C95DDB">
      <w:pPr>
        <w:spacing w:after="0"/>
        <w:jc w:val="both"/>
        <w:rPr>
          <w:ins w:id="775" w:author="ara952 reza" w:date="2020-04-02T11:30:00Z"/>
        </w:rPr>
      </w:pPr>
      <w:r>
        <w:t>The finer mesh resolution</w:t>
      </w:r>
      <w:ins w:id="776" w:author="Ian Church" w:date="2020-11-24T17:13:00Z">
        <w:r w:rsidR="0072042F">
          <w:t xml:space="preserve"> of </w:t>
        </w:r>
      </w:ins>
      <w:ins w:id="777" w:author="Ian Church" w:date="2020-11-24T17:15:00Z">
        <w:r w:rsidR="00034422">
          <w:t>a</w:t>
        </w:r>
      </w:ins>
      <w:ins w:id="778" w:author="Ian Church" w:date="2020-11-24T17:13:00Z">
        <w:r w:rsidR="0072042F">
          <w:t xml:space="preserve"> model</w:t>
        </w:r>
      </w:ins>
      <w:r>
        <w:t xml:space="preserve"> can potentially improve model skill</w:t>
      </w:r>
      <w:ins w:id="779" w:author="Ian Church" w:date="2020-11-24T17:13:00Z">
        <w:r w:rsidR="0072042F">
          <w:t xml:space="preserve">, </w:t>
        </w:r>
      </w:ins>
      <w:del w:id="780" w:author="Ian Church" w:date="2020-11-24T17:13:00Z">
        <w:r w:rsidDel="0072042F">
          <w:delText xml:space="preserve"> and</w:delText>
        </w:r>
      </w:del>
      <w:ins w:id="781" w:author="Ian Church" w:date="2020-11-24T17:13:00Z">
        <w:r w:rsidR="0072042F">
          <w:t>therefore</w:t>
        </w:r>
      </w:ins>
      <w:r>
        <w:t xml:space="preserve"> the comparison with a coarse resolution (RIOPS) is shown </w:t>
      </w:r>
      <w:commentRangeStart w:id="782"/>
      <w:r>
        <w:t xml:space="preserve">in table 4 </w:t>
      </w:r>
      <w:commentRangeEnd w:id="782"/>
      <w:r w:rsidR="009B2645">
        <w:rPr>
          <w:rStyle w:val="CommentReference"/>
        </w:rPr>
        <w:commentReference w:id="782"/>
      </w:r>
      <w:r>
        <w:t>for the three main</w:t>
      </w:r>
      <w:ins w:id="783" w:author="Ian Church" w:date="2020-11-24T17:16:00Z">
        <w:r w:rsidR="00A534D1">
          <w:t xml:space="preserve"> </w:t>
        </w:r>
        <w:commentRangeStart w:id="784"/>
        <w:r w:rsidR="00A534D1">
          <w:t>semi-diurnal</w:t>
        </w:r>
      </w:ins>
      <w:r>
        <w:t xml:space="preserve"> </w:t>
      </w:r>
      <w:commentRangeEnd w:id="784"/>
      <w:r w:rsidR="00A534D1">
        <w:rPr>
          <w:rStyle w:val="CommentReference"/>
        </w:rPr>
        <w:commentReference w:id="784"/>
      </w:r>
      <w:r>
        <w:t xml:space="preserve">constituents in the Saint </w:t>
      </w:r>
      <w:r>
        <w:lastRenderedPageBreak/>
        <w:t xml:space="preserve">John Harbour; M2, N2, and S2 with an amplitude of 3.01, 0.60, and 0.49 m, respectively. The M2 amplitude improves as the resolution increase from RIOPS to FVCOM with a 10% error (33cm) to 1.9% error (6cm), respectively. The tidal constituents for RIOPS is from </w:t>
      </w:r>
      <w:ins w:id="785" w:author="ara952 reza" w:date="2020-09-11T00:05:00Z">
        <w:r>
          <w:fldChar w:fldCharType="begin" w:fldLock="1"/>
        </w:r>
      </w:ins>
      <w:r>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fldChar w:fldCharType="separate"/>
      </w:r>
      <w:r w:rsidRPr="0097337C">
        <w:rPr>
          <w:noProof/>
        </w:rPr>
        <w:t>[21]</w:t>
      </w:r>
      <w:ins w:id="786" w:author="ara952 reza" w:date="2020-09-11T00:05:00Z">
        <w:r>
          <w:fldChar w:fldCharType="end"/>
        </w:r>
      </w:ins>
      <w:del w:id="787" w:author="ara952 reza" w:date="2020-09-11T00:05:00Z">
        <w:r w:rsidDel="0097337C">
          <w:delText>Paquin et al. (2019)</w:delText>
        </w:r>
      </w:del>
      <w:r>
        <w:t>.</w:t>
      </w:r>
    </w:p>
    <w:p w14:paraId="328850D6" w14:textId="57822341" w:rsidR="00822FDC" w:rsidRDefault="001A3561" w:rsidP="000E2D6B">
      <w:r>
        <w:rPr>
          <w:noProof/>
        </w:rPr>
        <mc:AlternateContent>
          <mc:Choice Requires="wps">
            <w:drawing>
              <wp:anchor distT="0" distB="0" distL="114300" distR="114300" simplePos="0" relativeHeight="251709440" behindDoc="0" locked="0" layoutInCell="1" allowOverlap="1" wp14:anchorId="0CB4F2AE" wp14:editId="14EDDDE9">
                <wp:simplePos x="0" y="0"/>
                <wp:positionH relativeFrom="column">
                  <wp:posOffset>94639</wp:posOffset>
                </wp:positionH>
                <wp:positionV relativeFrom="paragraph">
                  <wp:posOffset>299157</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5C6AC870" w:rsidR="005773C8" w:rsidRPr="00D13C17" w:rsidRDefault="005773C8" w:rsidP="004332CF">
                            <w:pPr>
                              <w:pStyle w:val="Caption"/>
                              <w:rPr>
                                <w:noProof/>
                              </w:rPr>
                            </w:pPr>
                            <w:r>
                              <w:t xml:space="preserve">Table </w:t>
                            </w:r>
                            <w:r>
                              <w:fldChar w:fldCharType="begin"/>
                            </w:r>
                            <w:r>
                              <w:instrText>SEQ Table \* ARABIC</w:instrText>
                            </w:r>
                            <w:r>
                              <w:fldChar w:fldCharType="separate"/>
                            </w:r>
                            <w:r>
                              <w:rPr>
                                <w:noProof/>
                              </w:rPr>
                              <w:t>4</w:t>
                            </w:r>
                            <w:r>
                              <w:fldChar w:fldCharType="end"/>
                            </w:r>
                            <w:r>
                              <w:t>.</w:t>
                            </w:r>
                            <w:r w:rsidRPr="00B27717">
                              <w:t xml:space="preserve">Comparison of tidal amplitude and phase of water level for M2 at Saint John River tide gauge, </w:t>
                            </w:r>
                            <w:proofErr w:type="spellStart"/>
                            <w:r w:rsidRPr="00B27717">
                              <w:t>WebTide</w:t>
                            </w:r>
                            <w:proofErr w:type="spellEnd"/>
                            <w:r w:rsidRPr="00B27717">
                              <w:t>,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87" type="#_x0000_t202" style="position:absolute;margin-left:7.45pt;margin-top:23.55pt;width:445.2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" stroked="f">
                <v:textbox inset="0,0,0,0">
                  <w:txbxContent>
                    <w:p w14:paraId="03E2C02C" w14:textId="5C6AC870" w:rsidR="005773C8" w:rsidRPr="00D13C17" w:rsidRDefault="005773C8" w:rsidP="004332CF">
                      <w:pPr>
                        <w:pStyle w:val="Caption"/>
                        <w:rPr>
                          <w:noProof/>
                        </w:rPr>
                      </w:pPr>
                      <w:r>
                        <w:t xml:space="preserve">Table </w:t>
                      </w:r>
                      <w:r>
                        <w:fldChar w:fldCharType="begin"/>
                      </w:r>
                      <w:r>
                        <w:instrText>SEQ Table \* ARABIC</w:instrText>
                      </w:r>
                      <w:r>
                        <w:fldChar w:fldCharType="separate"/>
                      </w:r>
                      <w:r>
                        <w:rPr>
                          <w:noProof/>
                        </w:rPr>
                        <w:t>4</w:t>
                      </w:r>
                      <w:r>
                        <w:fldChar w:fldCharType="end"/>
                      </w:r>
                      <w:r>
                        <w:t>.</w:t>
                      </w:r>
                      <w:r w:rsidRPr="00B27717">
                        <w:t xml:space="preserve">Comparison of tidal amplitude and phase of water level for M2 at Saint John River tide gauge, </w:t>
                      </w:r>
                      <w:proofErr w:type="spellStart"/>
                      <w:r w:rsidRPr="00B27717">
                        <w:t>WebTide</w:t>
                      </w:r>
                      <w:proofErr w:type="spellEnd"/>
                      <w:r w:rsidRPr="00B27717">
                        <w:t>, RIOPS, and FVCOM</w:t>
                      </w:r>
                    </w:p>
                  </w:txbxContent>
                </v:textbox>
                <w10:wrap type="topAndBottom"/>
              </v:shape>
            </w:pict>
          </mc:Fallback>
        </mc:AlternateContent>
      </w:r>
      <w:del w:id="788" w:author="ara952 reza" w:date="2020-09-09T22:01:00Z">
        <w:r w:rsidR="00EC1464" w:rsidDel="00377879">
          <w:rPr>
            <w:noProof/>
          </w:rPr>
          <w:drawing>
            <wp:anchor distT="0" distB="0" distL="114300" distR="114300" simplePos="0" relativeHeight="251710464" behindDoc="0" locked="0" layoutInCell="1" allowOverlap="1" wp14:anchorId="3B52989F" wp14:editId="2D675AF9">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del>
    </w:p>
    <w:p w14:paraId="6B394DD1" w14:textId="25445AE4" w:rsidR="00C95DDB" w:rsidRDefault="00C95DDB" w:rsidP="004332CF">
      <w:pPr>
        <w:spacing w:after="0"/>
        <w:jc w:val="both"/>
        <w:rPr>
          <w:b/>
          <w:bCs/>
        </w:rPr>
      </w:pPr>
    </w:p>
    <w:p w14:paraId="7185D0B3" w14:textId="674C0A70" w:rsidR="004332CF" w:rsidRDefault="004332CF" w:rsidP="004332CF">
      <w:pPr>
        <w:spacing w:after="0"/>
        <w:jc w:val="both"/>
        <w:rPr>
          <w:b/>
          <w:bCs/>
        </w:rPr>
      </w:pPr>
      <w:r w:rsidRPr="00E22AD6">
        <w:rPr>
          <w:b/>
          <w:bCs/>
          <w:rPrChange w:id="789" w:author="Ian Church" w:date="2020-11-25T09:37:00Z">
            <w:rPr>
              <w:b/>
              <w:bCs/>
            </w:rPr>
          </w:rPrChange>
        </w:rPr>
        <w:t>3.5 Tidal Residuals</w:t>
      </w:r>
    </w:p>
    <w:p w14:paraId="35A4663A" w14:textId="4088DC07"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ins w:id="790" w:author="ara952 reza" w:date="2020-09-11T00:18:00Z">
        <w:r w:rsidR="00C95DDB">
          <w:fldChar w:fldCharType="begin" w:fldLock="1"/>
        </w:r>
      </w:ins>
      <w:r w:rsidR="00C95DDB">
        <w:instrText>ADDIN CSL_CITATION {"citationItems":[{"id":"ITEM-1","itemData":{"DOI":"10.1016/j.csr.2011.10.009","ISSN":"02784343","abstract":"The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Research","id":"ITEM-1","issue":"19-20","issued":{"date-parts":[["2011"]]},"page":"2041-2053","publisher":"Elsevier","title":"Tidally-induced sediment transport patterns in the upper Bay of Fundy: A numerical study","type":"article-journal","volume":"31"},"uris":["http://www.mendeley.com/documents/?uuid=fe9de298-ffd9-4f31-b371-da52479c87eb"]}],"mendeley":{"formattedCitation":"[35]","plainTextFormattedCitation":"[35]","previouslyFormattedCitation":"[35]"},"properties":{"noteIndex":0},"schema":"https://github.com/citation-style-language/schema/raw/master/csl-citation.json"}</w:instrText>
      </w:r>
      <w:r w:rsidR="00C95DDB">
        <w:fldChar w:fldCharType="separate"/>
      </w:r>
      <w:r w:rsidR="00C95DDB" w:rsidRPr="00C95DDB">
        <w:rPr>
          <w:noProof/>
        </w:rPr>
        <w:t>[35]</w:t>
      </w:r>
      <w:ins w:id="791" w:author="ara952 reza" w:date="2020-09-11T00:18:00Z">
        <w:r w:rsidR="00C95DDB">
          <w:fldChar w:fldCharType="end"/>
        </w:r>
      </w:ins>
      <w:del w:id="792" w:author="ara952 reza" w:date="2020-09-11T00:18:00Z">
        <w:r w:rsidDel="00C95DDB">
          <w:delText>(Wu et al., 2011)</w:delText>
        </w:r>
      </w:del>
      <w:r>
        <w:t>.</w:t>
      </w:r>
      <w:r w:rsidRPr="004E315C">
        <w:t xml:space="preserve"> </w:t>
      </w:r>
      <w:r>
        <w:t xml:space="preserve">We </w:t>
      </w:r>
      <w:ins w:id="793" w:author="Ian Church" w:date="2020-11-25T09:39:00Z">
        <w:r w:rsidR="000A7AE9">
          <w:t xml:space="preserve">therefore </w:t>
        </w:r>
      </w:ins>
      <w:r>
        <w:t>compare</w:t>
      </w:r>
      <w:ins w:id="794" w:author="Ian Church" w:date="2020-11-25T09:39:00Z">
        <w:r w:rsidR="000A7AE9">
          <w:t>d</w:t>
        </w:r>
      </w:ins>
      <w:r>
        <w:t xml:space="preserve"> the residuals f</w:t>
      </w:r>
      <w:del w:id="795" w:author="Ian Church" w:date="2020-11-25T09:37:00Z">
        <w:r w:rsidDel="00E22AD6">
          <w:delText>o</w:delText>
        </w:r>
      </w:del>
      <w:r>
        <w:t>r</w:t>
      </w:r>
      <w:ins w:id="796" w:author="Ian Church" w:date="2020-11-25T09:37:00Z">
        <w:r w:rsidR="00E22AD6">
          <w:t>o</w:t>
        </w:r>
      </w:ins>
      <w:r>
        <w:t>m each</w:t>
      </w:r>
      <w:ins w:id="797" w:author="Ian Church" w:date="2020-11-25T09:37:00Z">
        <w:r w:rsidR="00E22AD6">
          <w:t xml:space="preserve"> of the</w:t>
        </w:r>
      </w:ins>
      <w:r>
        <w:t xml:space="preserve"> model runs, Barotropic and Baroclinic</w:t>
      </w:r>
      <w:ins w:id="798" w:author="Ian Church" w:date="2020-11-25T09:38:00Z">
        <w:r w:rsidR="000A7AE9">
          <w:t xml:space="preserve"> to examine </w:t>
        </w:r>
      </w:ins>
      <w:ins w:id="799" w:author="Ian Church" w:date="2020-11-25T09:39:00Z">
        <w:r w:rsidR="000A7AE9">
          <w:t>regional circulation patterns</w:t>
        </w:r>
      </w:ins>
      <w:r>
        <w:t>.</w:t>
      </w:r>
      <w:r w:rsidRPr="004E315C">
        <w:t xml:space="preserve"> </w:t>
      </w:r>
      <w:r>
        <w:t xml:space="preserve">By analyzing current meter data, Bigelow </w:t>
      </w:r>
      <w:ins w:id="800" w:author="ara952 reza" w:date="2020-09-11T00:20:00Z">
        <w:r w:rsidR="00C95DDB">
          <w:fldChar w:fldCharType="begin" w:fldLock="1"/>
        </w:r>
      </w:ins>
      <w:r w:rsidR="00C95DDB">
        <w:instrText>ADDIN CSL_CITATION {"citationItems":[{"id":"ITEM-1","itemData":{"DOI":"10.1029/TR008i001p00206","author":[{"dropping-particle":"","family":"Bigelow","given":"H B","non-dropping-particle":"","parse-names":false,"suffix":""}],"container-title":"Eos, Transactions American Geophysical Union","id":"ITEM-1","issue":"1","issued":{"date-parts":[["1927"]]},"note":"Cited By :2\n\nExport Date: 10 September 2020","page":"206-211","title":"Dynamic oceanography of the Gulf of Maine","type":"article-journal","volume":"8"},"uris":["http://www.mendeley.com/documents/?uuid=db4c58c3-01d1-4bf9-b6d2-a3f0e06e892b"]}],"mendeley":{"formattedCitation":"[15]","plainTextFormattedCitation":"[15]","previouslyFormattedCitation":"[15]"},"properties":{"noteIndex":0},"schema":"https://github.com/citation-style-language/schema/raw/master/csl-citation.json"}</w:instrText>
      </w:r>
      <w:r w:rsidR="00C95DDB">
        <w:fldChar w:fldCharType="separate"/>
      </w:r>
      <w:r w:rsidR="00C95DDB" w:rsidRPr="00C95DDB">
        <w:rPr>
          <w:noProof/>
        </w:rPr>
        <w:t>[15]</w:t>
      </w:r>
      <w:ins w:id="801" w:author="ara952 reza" w:date="2020-09-11T00:20:00Z">
        <w:r w:rsidR="00C95DDB">
          <w:fldChar w:fldCharType="end"/>
        </w:r>
      </w:ins>
      <w:ins w:id="802" w:author="Ian Church" w:date="2020-11-25T09:39:00Z">
        <w:r w:rsidR="000A7AE9">
          <w:t xml:space="preserve"> </w:t>
        </w:r>
      </w:ins>
      <w:del w:id="803" w:author="ara952 reza" w:date="2020-09-11T00:20:00Z">
        <w:r w:rsidDel="00C95DDB">
          <w:delText xml:space="preserve">(1968) </w:delText>
        </w:r>
      </w:del>
      <w:r>
        <w:t xml:space="preserve">showed that there is an anticlockwise gyre near Cape split due to strong mean inward and outward flow, and further analysis of these observations by Tee </w:t>
      </w:r>
      <w:ins w:id="804" w:author="ara952 reza" w:date="2020-09-11T00:23:00Z">
        <w:r w:rsidR="00C95DDB">
          <w:fldChar w:fldCharType="begin" w:fldLock="1"/>
        </w:r>
      </w:ins>
      <w:r w:rsidR="00B61C7C">
        <w:instrText>ADDIN CSL_CITATION {"citationItems":[{"id":"ITEM-1","itemData":{"author":[{"dropping-particle":"","family":"Tee","given":"K T","non-dropping-particle":"","parse-names":false,"suffix":""}],"container-title":"Journal of Marine Research","id":"ITEM-1","issue":"4 , Nov.1976","issued":{"date-parts":[["1976"]]},"note":"Cited By :137\n\nExport Date: 11 September 2020","page":"603-628","title":"Tide-induced residual current, a 2-D nonlinear numerical tidal model.","type":"article-journal","volume":"34"},"uris":["http://www.mendeley.com/documents/?uuid=e24ef712-d14a-4319-9715-fa5d2d307c11"]},{"id":"ITEM-2","itemData":{"author":[{"dropping-particle":"","family":"Tee","given":"K T","non-dropping-particle":"","parse-names":false,"suffix":""}],"container-title":"Journal of Physical Oceanography","id":"ITEM-2","issue":"3 , May 1977","issued":{"date-parts":[["1977"]]},"note":"Cited By :44\n\nExport Date: 11 September 2020","page":"396-402","title":"Tide-induced residual current-verification of a numerical model.","type":"article-journal","volume":"7"},"uris":["http://www.mendeley.com/documents/?uuid=fdadc078-ab03-495e-98b1-fe093cd0bff2"]}],"mendeley":{"formattedCitation":"[61,62]","plainTextFormattedCitation":"[61,62]","previouslyFormattedCitation":"[61,62]"},"properties":{"noteIndex":0},"schema":"https://github.com/citation-style-language/schema/raw/master/csl-citation.json"}</w:instrText>
      </w:r>
      <w:r w:rsidR="00C95DDB">
        <w:fldChar w:fldCharType="separate"/>
      </w:r>
      <w:r w:rsidR="00C95DDB" w:rsidRPr="00C95DDB">
        <w:rPr>
          <w:noProof/>
        </w:rPr>
        <w:t>[61,62]</w:t>
      </w:r>
      <w:ins w:id="805" w:author="ara952 reza" w:date="2020-09-11T00:23:00Z">
        <w:r w:rsidR="00C95DDB">
          <w:fldChar w:fldCharType="end"/>
        </w:r>
      </w:ins>
      <w:del w:id="806" w:author="ara952 reza" w:date="2020-09-11T00:24:00Z">
        <w:r w:rsidDel="00C95DDB">
          <w:delText>(1976,1977)</w:delText>
        </w:r>
      </w:del>
      <w:r>
        <w:t xml:space="preserve"> revealed three other gyres, one clockwise gyre in Minas Channel, and two gyr</w:t>
      </w:r>
      <w:ins w:id="807" w:author="Ian Church" w:date="2020-11-25T09:39:00Z">
        <w:r w:rsidR="000A7AE9">
          <w:t>e</w:t>
        </w:r>
      </w:ins>
      <w:r>
        <w:t>s in the Minas Passage on the west</w:t>
      </w:r>
      <w:ins w:id="808" w:author="Ian Church" w:date="2020-11-25T09:40:00Z">
        <w:r w:rsidR="000A7AE9">
          <w:t xml:space="preserve"> </w:t>
        </w:r>
      </w:ins>
      <w:r>
        <w:t>(clockwise) and east</w:t>
      </w:r>
      <w:ins w:id="809" w:author="Ian Church" w:date="2020-11-25T09:40:00Z">
        <w:r w:rsidR="000A7AE9">
          <w:t xml:space="preserve"> </w:t>
        </w:r>
      </w:ins>
      <w:r>
        <w:t>(anticlockwise) side and last one</w:t>
      </w:r>
      <w:ins w:id="810" w:author="Ian Church" w:date="2020-11-25T09:40:00Z">
        <w:r w:rsidR="000A7AE9">
          <w:t xml:space="preserve"> </w:t>
        </w:r>
      </w:ins>
      <w:r>
        <w:t xml:space="preserve">(clockwise) off Cape </w:t>
      </w:r>
      <w:proofErr w:type="spellStart"/>
      <w:r>
        <w:t>Blomidon</w:t>
      </w:r>
      <w:proofErr w:type="spellEnd"/>
      <w:r>
        <w:t xml:space="preserve"> </w:t>
      </w:r>
      <w:ins w:id="811" w:author="ara952 reza" w:date="2020-09-11T00:24:00Z">
        <w:r w:rsidR="00B61C7C">
          <w:fldChar w:fldCharType="begin" w:fldLock="1"/>
        </w:r>
      </w:ins>
      <w:r w:rsidR="00C72977">
        <w:instrText>ADDIN CSL_CITATION {"citationItems":[{"id":"ITEM-1","itemData":{"DOI":"10.1175/1520-0485(1983)013&lt;0886:mtmbci&gt;2.0.co;2","ISSN":"0022-3670","abstract":"Two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Oceanography","id":"ITEM-1","issue":"5","issued":{"date-parts":[["1983"]]},"page":"886-904","title":"Modelling the Mean Barotropic Circulation in the Bay of Fundy and Gulf of Maine","type":"article","volume":"13"},"uris":["http://www.mendeley.com/documents/?uuid=4fba771a-e999-42f0-8c9e-8c2ef03f0ac4"]},{"id":"ITEM-2","itemData":{"DOI":"10.1016/j.csr.2011.10.009","ISSN":"02784343","abstract":"The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Research","id":"ITEM-2","issue":"19-20","issued":{"date-parts":[["2011"]]},"page":"2041-2053","publisher":"Elsevier","title":"Tidally-induced sediment transport patterns in the upper Bay of Fundy: A numerical study","type":"article-journal","volume":"31"},"uris":["http://www.mendeley.com/documents/?uuid=fe9de298-ffd9-4f31-b371-da52479c87eb"]}],"mendeley":{"formattedCitation":"[8,35]","plainTextFormattedCitation":"[8,35]","previouslyFormattedCitation":"[8,35]"},"properties":{"noteIndex":0},"schema":"https://github.com/citation-style-language/schema/raw/master/csl-citation.json"}</w:instrText>
      </w:r>
      <w:r w:rsidR="00B61C7C">
        <w:fldChar w:fldCharType="separate"/>
      </w:r>
      <w:r w:rsidR="00B61C7C" w:rsidRPr="00B61C7C">
        <w:rPr>
          <w:noProof/>
        </w:rPr>
        <w:t>[8,35]</w:t>
      </w:r>
      <w:ins w:id="812" w:author="ara952 reza" w:date="2020-09-11T00:24:00Z">
        <w:r w:rsidR="00B61C7C">
          <w:fldChar w:fldCharType="end"/>
        </w:r>
      </w:ins>
      <w:del w:id="813" w:author="ara952 reza" w:date="2020-09-11T00:24:00Z">
        <w:r w:rsidDel="00B61C7C">
          <w:delText>(Greenberg,1983;</w:delText>
        </w:r>
        <w:r w:rsidRPr="006E6A6D" w:rsidDel="00B61C7C">
          <w:delText xml:space="preserve"> </w:delText>
        </w:r>
        <w:r w:rsidDel="00B61C7C">
          <w:delText>Wu et al, 201</w:delText>
        </w:r>
      </w:del>
      <w:del w:id="814" w:author="ara952 reza" w:date="2020-09-11T00:28:00Z">
        <w:r w:rsidDel="00B61C7C">
          <w:delText>1</w:delText>
        </w:r>
      </w:del>
      <w:r>
        <w:t xml:space="preserve">), Fig. </w:t>
      </w:r>
      <w:ins w:id="815" w:author="ara952 reza" w:date="2020-04-01T22:35:00Z">
        <w:r w:rsidR="001D3854">
          <w:t>7</w:t>
        </w:r>
      </w:ins>
      <w:r>
        <w:t xml:space="preserve">, Fig. </w:t>
      </w:r>
      <w:del w:id="816" w:author="ara952 reza" w:date="2020-04-01T22:35:00Z">
        <w:r w:rsidDel="001D3854">
          <w:delText>12</w:delText>
        </w:r>
      </w:del>
      <w:ins w:id="817" w:author="ara952 reza" w:date="2020-04-01T22:35:00Z">
        <w:r w:rsidR="001D3854">
          <w:t>8</w:t>
        </w:r>
      </w:ins>
      <w:r>
        <w:t xml:space="preserve">, and Fig. </w:t>
      </w:r>
      <w:del w:id="818" w:author="ara952 reza" w:date="2020-04-01T22:35:00Z">
        <w:r w:rsidDel="001D3854">
          <w:delText xml:space="preserve">13 </w:delText>
        </w:r>
      </w:del>
      <w:ins w:id="819" w:author="ara952 reza" w:date="2020-04-01T22:35:00Z">
        <w:r w:rsidR="001D3854">
          <w:t xml:space="preserve">9 </w:t>
        </w:r>
      </w:ins>
      <w:r w:rsidR="00377879">
        <w:t>,</w:t>
      </w:r>
      <w:r>
        <w:t>respectively.</w:t>
      </w:r>
    </w:p>
    <w:p w14:paraId="063A38BD" w14:textId="43AEC5AF" w:rsidR="004332CF" w:rsidRDefault="004332CF" w:rsidP="000E2D6B"/>
    <w:p w14:paraId="3849E69C" w14:textId="28563CD9" w:rsidR="004332CF" w:rsidRDefault="00011692" w:rsidP="000E2D6B">
      <w:r>
        <w:rPr>
          <w:noProof/>
        </w:rPr>
        <mc:AlternateContent>
          <mc:Choice Requires="wps">
            <w:drawing>
              <wp:anchor distT="0" distB="0" distL="114300" distR="114300" simplePos="0" relativeHeight="251713536" behindDoc="0" locked="0" layoutInCell="1" allowOverlap="1" wp14:anchorId="2A2CA22E" wp14:editId="067BB46D">
                <wp:simplePos x="0" y="0"/>
                <wp:positionH relativeFrom="margin">
                  <wp:posOffset>85725</wp:posOffset>
                </wp:positionH>
                <wp:positionV relativeFrom="paragraph">
                  <wp:posOffset>2445385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3E4BB48D" w:rsidR="005773C8" w:rsidRPr="004C6EFB" w:rsidRDefault="005773C8" w:rsidP="00011692">
                            <w:pPr>
                              <w:pStyle w:val="Caption"/>
                              <w:rPr>
                                <w:ins w:id="820" w:author="ara952 reza" w:date="2020-04-02T12:43:00Z"/>
                                <w:noProof/>
                              </w:rPr>
                            </w:pPr>
                            <w:r>
                              <w:t xml:space="preserve">Figure </w:t>
                            </w:r>
                            <w:r>
                              <w:fldChar w:fldCharType="begin"/>
                            </w:r>
                            <w:r>
                              <w:instrText>SEQ Figure \* ARABIC</w:instrText>
                            </w:r>
                            <w:r>
                              <w:fldChar w:fldCharType="separate"/>
                            </w:r>
                            <w:r>
                              <w:rPr>
                                <w:noProof/>
                              </w:rPr>
                              <w:t>7</w:t>
                            </w:r>
                            <w:r>
                              <w:fldChar w:fldCharType="end"/>
                            </w:r>
                            <w:r>
                              <w:t>.</w:t>
                            </w:r>
                            <w:ins w:id="821" w:author="ara952 reza" w:date="2020-04-01T22:35:00Z">
                              <w:r w:rsidRPr="001D3854">
                                <w:t xml:space="preserve"> </w:t>
                              </w:r>
                            </w:ins>
                            <w:ins w:id="822" w:author="ara952 reza" w:date="2020-04-02T12:43:00Z">
                              <w:r w:rsidRPr="0048260E">
                                <w:t>The observed residual currents in the Minas area (from Tee, 1977)</w:t>
                              </w:r>
                            </w:ins>
                          </w:p>
                          <w:p w14:paraId="505E086E" w14:textId="2A3ACA8B" w:rsidR="005773C8" w:rsidRPr="00F351A4" w:rsidRDefault="005773C8" w:rsidP="001D3854">
                            <w:pPr>
                              <w:pStyle w:val="Caption"/>
                              <w:rPr>
                                <w:ins w:id="823" w:author="ara952 reza" w:date="2020-04-01T22:35:00Z"/>
                                <w:noProof/>
                              </w:rPr>
                            </w:pPr>
                            <w:ins w:id="824" w:author="ara952 reza" w:date="2020-04-01T22:35:00Z">
                              <w:del w:id="825" w:author="ara952 reza" w:date="2020-04-02T12:43:00Z">
                                <w:r w:rsidRPr="004318FF" w:rsidDel="0035344E">
                                  <w:delText>The residual currents in the Minas Basin and channel (from Greenberg, 1982)</w:delText>
                                </w:r>
                              </w:del>
                            </w:ins>
                          </w:p>
                          <w:p w14:paraId="089542E6" w14:textId="4276413F" w:rsidR="005773C8" w:rsidRPr="004C6EFB" w:rsidRDefault="005773C8" w:rsidP="001D3854">
                            <w:pPr>
                              <w:pStyle w:val="Caption"/>
                              <w:rPr>
                                <w:noProof/>
                              </w:rPr>
                            </w:pPr>
                            <w:del w:id="826"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88" type="#_x0000_t202" style="position:absolute;margin-left:6.75pt;margin-top:192.55pt;width:222.75pt;height:28.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" stroked="f">
                <v:textbox inset="0,0,0,0">
                  <w:txbxContent>
                    <w:p w14:paraId="3D380C40" w14:textId="3E4BB48D" w:rsidR="005773C8" w:rsidRPr="004C6EFB" w:rsidRDefault="005773C8" w:rsidP="00011692">
                      <w:pPr>
                        <w:pStyle w:val="Caption"/>
                        <w:rPr>
                          <w:ins w:id="827" w:author="ara952 reza" w:date="2020-04-02T12:43:00Z"/>
                          <w:noProof/>
                        </w:rPr>
                      </w:pPr>
                      <w:r>
                        <w:t xml:space="preserve">Figure </w:t>
                      </w:r>
                      <w:r>
                        <w:fldChar w:fldCharType="begin"/>
                      </w:r>
                      <w:r>
                        <w:instrText>SEQ Figure \* ARABIC</w:instrText>
                      </w:r>
                      <w:r>
                        <w:fldChar w:fldCharType="separate"/>
                      </w:r>
                      <w:r>
                        <w:rPr>
                          <w:noProof/>
                        </w:rPr>
                        <w:t>7</w:t>
                      </w:r>
                      <w:r>
                        <w:fldChar w:fldCharType="end"/>
                      </w:r>
                      <w:r>
                        <w:t>.</w:t>
                      </w:r>
                      <w:ins w:id="828" w:author="ara952 reza" w:date="2020-04-01T22:35:00Z">
                        <w:r w:rsidRPr="001D3854">
                          <w:t xml:space="preserve"> </w:t>
                        </w:r>
                      </w:ins>
                      <w:ins w:id="829" w:author="ara952 reza" w:date="2020-04-02T12:43:00Z">
                        <w:r w:rsidRPr="0048260E">
                          <w:t>The observed residual currents in the Minas area (from Tee, 1977)</w:t>
                        </w:r>
                      </w:ins>
                    </w:p>
                    <w:p w14:paraId="505E086E" w14:textId="2A3ACA8B" w:rsidR="005773C8" w:rsidRPr="00F351A4" w:rsidRDefault="005773C8" w:rsidP="001D3854">
                      <w:pPr>
                        <w:pStyle w:val="Caption"/>
                        <w:rPr>
                          <w:ins w:id="830" w:author="ara952 reza" w:date="2020-04-01T22:35:00Z"/>
                          <w:noProof/>
                        </w:rPr>
                      </w:pPr>
                      <w:ins w:id="831" w:author="ara952 reza" w:date="2020-04-01T22:35:00Z">
                        <w:del w:id="832" w:author="ara952 reza" w:date="2020-04-02T12:43:00Z">
                          <w:r w:rsidRPr="004318FF" w:rsidDel="0035344E">
                            <w:delText>The residual currents in the Minas Basin and channel (from Greenberg, 1982)</w:delText>
                          </w:r>
                        </w:del>
                      </w:ins>
                    </w:p>
                    <w:p w14:paraId="089542E6" w14:textId="4276413F" w:rsidR="005773C8" w:rsidRPr="004C6EFB" w:rsidRDefault="005773C8" w:rsidP="001D3854">
                      <w:pPr>
                        <w:pStyle w:val="Caption"/>
                        <w:rPr>
                          <w:noProof/>
                        </w:rPr>
                      </w:pPr>
                      <w:del w:id="833"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sidR="00235F00">
        <w:rPr>
          <w:noProof/>
        </w:rPr>
        <w:drawing>
          <wp:anchor distT="0" distB="0" distL="114300" distR="114300" simplePos="0" relativeHeight="251715584" behindDoc="1" locked="0" layoutInCell="1" allowOverlap="0" wp14:anchorId="325BAAEA" wp14:editId="52C568E0">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35F00">
        <w:rPr>
          <w:noProof/>
        </w:rPr>
        <w:drawing>
          <wp:anchor distT="0" distB="0" distL="114300" distR="114300" simplePos="0" relativeHeight="251711488" behindDoc="0" locked="0" layoutInCell="1" allowOverlap="1" wp14:anchorId="0CB0DEA5" wp14:editId="7A554AD0">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p>
    <w:p w14:paraId="235619C2" w14:textId="77777777" w:rsidR="00F16E99" w:rsidRDefault="00011692" w:rsidP="000E2D6B">
      <w:r>
        <w:rPr>
          <w:noProof/>
        </w:rPr>
        <mc:AlternateContent>
          <mc:Choice Requires="wps">
            <w:drawing>
              <wp:anchor distT="0" distB="0" distL="114300" distR="114300" simplePos="0" relativeHeight="251717632" behindDoc="1" locked="0" layoutInCell="1" allowOverlap="1" wp14:anchorId="3117033D" wp14:editId="35240DEA">
                <wp:simplePos x="0" y="0"/>
                <wp:positionH relativeFrom="margin">
                  <wp:align>right</wp:align>
                </wp:positionH>
                <wp:positionV relativeFrom="paragraph">
                  <wp:posOffset>2197100</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3FC9D272" w14:textId="77777777" w:rsidR="005773C8" w:rsidRPr="004C6EFB" w:rsidRDefault="005773C8" w:rsidP="00011692">
                            <w:pPr>
                              <w:pStyle w:val="Caption"/>
                              <w:rPr>
                                <w:ins w:id="834" w:author="ara952 reza" w:date="2020-04-02T12:43:00Z"/>
                                <w:noProof/>
                              </w:rPr>
                            </w:pPr>
                            <w:r>
                              <w:t xml:space="preserve">Figure </w:t>
                            </w:r>
                            <w:r>
                              <w:fldChar w:fldCharType="begin"/>
                            </w:r>
                            <w:r>
                              <w:instrText>SEQ Figure \* ARABIC</w:instrText>
                            </w:r>
                            <w:r>
                              <w:fldChar w:fldCharType="separate"/>
                            </w:r>
                            <w:r>
                              <w:rPr>
                                <w:noProof/>
                              </w:rPr>
                              <w:t>8</w:t>
                            </w:r>
                            <w:r>
                              <w:fldChar w:fldCharType="end"/>
                            </w:r>
                            <w:r>
                              <w:t>.</w:t>
                            </w:r>
                            <w:ins w:id="835" w:author="ara952 reza" w:date="2020-04-01T22:34:00Z">
                              <w:r w:rsidRPr="001D3854">
                                <w:t xml:space="preserve"> </w:t>
                              </w:r>
                            </w:ins>
                            <w:ins w:id="836" w:author="ara952 reza" w:date="2020-04-02T12:43:00Z">
                              <w:r w:rsidRPr="004318FF">
                                <w:t>The residual currents in the Minas Basin and channel (from Greenberg, 1982)</w:t>
                              </w:r>
                            </w:ins>
                          </w:p>
                          <w:p w14:paraId="212CE6F1" w14:textId="3C9B31FC" w:rsidR="005773C8" w:rsidRPr="004C6EFB" w:rsidRDefault="005773C8" w:rsidP="00011692">
                            <w:pPr>
                              <w:pStyle w:val="Caption"/>
                              <w:rPr>
                                <w:ins w:id="837" w:author="ara952 reza" w:date="2020-04-01T22:34:00Z"/>
                                <w:noProof/>
                              </w:rPr>
                            </w:pPr>
                          </w:p>
                          <w:p w14:paraId="0B418F56" w14:textId="56A3CB34" w:rsidR="005773C8" w:rsidRPr="00F351A4" w:rsidRDefault="005773C8">
                            <w:pPr>
                              <w:pStyle w:val="Caption"/>
                              <w:rPr>
                                <w:noProof/>
                              </w:rPr>
                            </w:pPr>
                            <w:del w:id="838"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89" type="#_x0000_t202" style="position:absolute;margin-left:179.8pt;margin-top:173pt;width:231pt;height:27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" stroked="f">
                <v:textbox inset="0,0,0,0">
                  <w:txbxContent>
                    <w:p w14:paraId="3FC9D272" w14:textId="77777777" w:rsidR="005773C8" w:rsidRPr="004C6EFB" w:rsidRDefault="005773C8" w:rsidP="00011692">
                      <w:pPr>
                        <w:pStyle w:val="Caption"/>
                        <w:rPr>
                          <w:ins w:id="839" w:author="ara952 reza" w:date="2020-04-02T12:43:00Z"/>
                          <w:noProof/>
                        </w:rPr>
                      </w:pPr>
                      <w:r>
                        <w:t xml:space="preserve">Figure </w:t>
                      </w:r>
                      <w:r>
                        <w:fldChar w:fldCharType="begin"/>
                      </w:r>
                      <w:r>
                        <w:instrText>SEQ Figure \* ARABIC</w:instrText>
                      </w:r>
                      <w:r>
                        <w:fldChar w:fldCharType="separate"/>
                      </w:r>
                      <w:r>
                        <w:rPr>
                          <w:noProof/>
                        </w:rPr>
                        <w:t>8</w:t>
                      </w:r>
                      <w:r>
                        <w:fldChar w:fldCharType="end"/>
                      </w:r>
                      <w:r>
                        <w:t>.</w:t>
                      </w:r>
                      <w:ins w:id="840" w:author="ara952 reza" w:date="2020-04-01T22:34:00Z">
                        <w:r w:rsidRPr="001D3854">
                          <w:t xml:space="preserve"> </w:t>
                        </w:r>
                      </w:ins>
                      <w:ins w:id="841" w:author="ara952 reza" w:date="2020-04-02T12:43:00Z">
                        <w:r w:rsidRPr="004318FF">
                          <w:t>The residual currents in the Minas Basin and channel (from Greenberg, 1982)</w:t>
                        </w:r>
                      </w:ins>
                    </w:p>
                    <w:p w14:paraId="212CE6F1" w14:textId="3C9B31FC" w:rsidR="005773C8" w:rsidRPr="004C6EFB" w:rsidRDefault="005773C8" w:rsidP="00011692">
                      <w:pPr>
                        <w:pStyle w:val="Caption"/>
                        <w:rPr>
                          <w:ins w:id="842" w:author="ara952 reza" w:date="2020-04-01T22:34:00Z"/>
                          <w:noProof/>
                        </w:rPr>
                      </w:pPr>
                    </w:p>
                    <w:p w14:paraId="0B418F56" w14:textId="56A3CB34" w:rsidR="005773C8" w:rsidRPr="00F351A4" w:rsidRDefault="005773C8">
                      <w:pPr>
                        <w:pStyle w:val="Caption"/>
                        <w:rPr>
                          <w:noProof/>
                        </w:rPr>
                      </w:pPr>
                      <w:del w:id="843" w:author="ara952 reza" w:date="2020-04-01T22:35:00Z">
                        <w:r w:rsidRPr="004318FF" w:rsidDel="001D3854">
                          <w:delText>The residual currents in the Minas Basin and channel (from Greenberg, 1982)</w:delText>
                        </w:r>
                      </w:del>
                    </w:p>
                  </w:txbxContent>
                </v:textbox>
                <w10:wrap type="tight" anchorx="margin"/>
              </v:shape>
            </w:pict>
          </mc:Fallback>
        </mc:AlternateContent>
      </w:r>
    </w:p>
    <w:p w14:paraId="60CEFC56" w14:textId="0F4DC0F2" w:rsidR="00F16E99" w:rsidRDefault="00F16E99" w:rsidP="000E2D6B">
      <w:r>
        <w:rPr>
          <w:noProof/>
        </w:rPr>
        <w:lastRenderedPageBreak/>
        <w:drawing>
          <wp:anchor distT="0" distB="0" distL="114300" distR="114300" simplePos="0" relativeHeight="251718656" behindDoc="0" locked="0" layoutInCell="1" allowOverlap="1" wp14:anchorId="165574A3" wp14:editId="4336A9B1">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22ECBEC1" w:rsidR="00F16E99" w:rsidRDefault="00F16E99" w:rsidP="00F16E99">
      <w:pPr>
        <w:pStyle w:val="Caption"/>
      </w:pPr>
      <w:r>
        <w:t xml:space="preserve">                                                           Figure </w:t>
      </w:r>
      <w:r>
        <w:fldChar w:fldCharType="begin"/>
      </w:r>
      <w:r>
        <w:instrText>SEQ Figure \* ARABIC</w:instrText>
      </w:r>
      <w:r>
        <w:fldChar w:fldCharType="separate"/>
      </w:r>
      <w:r w:rsidR="002A3D92">
        <w:rPr>
          <w:noProof/>
        </w:rPr>
        <w:t>9</w:t>
      </w:r>
      <w:r>
        <w:fldChar w:fldCharType="end"/>
      </w:r>
      <w:r w:rsidRPr="00FE1A2D">
        <w:t>. The depth-averaged residual flow (from Wu et al, 2011</w:t>
      </w:r>
      <w:ins w:id="844" w:author="ara952 reza" w:date="2020-04-02T12:43:00Z">
        <w:r w:rsidR="00222903">
          <w:t>)</w:t>
        </w:r>
      </w:ins>
    </w:p>
    <w:p w14:paraId="74BA1787" w14:textId="06F2F184" w:rsidR="00F16E99" w:rsidRDefault="00F16E99" w:rsidP="000E2D6B"/>
    <w:p w14:paraId="16D35028" w14:textId="69F62D0A" w:rsidR="00F16E99" w:rsidRDefault="00EC1464" w:rsidP="006D69EF">
      <w:r>
        <w:rPr>
          <w:noProof/>
        </w:rPr>
        <mc:AlternateContent>
          <mc:Choice Requires="wpg">
            <w:drawing>
              <wp:anchor distT="0" distB="0" distL="114300" distR="114300" simplePos="0" relativeHeight="251724800" behindDoc="0" locked="0" layoutInCell="1" allowOverlap="1" wp14:anchorId="268DD0EA" wp14:editId="2318C36B">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172248"/>
                            <a:ext cx="304800" cy="362980"/>
                          </a:xfrm>
                          <a:prstGeom prst="rect">
                            <a:avLst/>
                          </a:prstGeom>
                          <a:noFill/>
                          <a:ln w="6350">
                            <a:noFill/>
                          </a:ln>
                        </wps:spPr>
                        <wps:txbx>
                          <w:txbxContent>
                            <w:p w14:paraId="7D954AF5" w14:textId="755EC12C" w:rsidR="005773C8" w:rsidRDefault="005773C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90" style="position:absolute;margin-left:-2.25pt;margin-top:0;width:243pt;height:191.55pt;z-index:251724800;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">
                <v:shape id="Picture 75" o:spid="_x0000_s1091"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6" o:title=""/>
                </v:shape>
                <v:shape id="Text Box 78" o:spid="_x0000_s1092" type="#_x0000_t202" style="position:absolute;left:666;top:1722;width:3048;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5773C8" w:rsidRDefault="005773C8">
                        <w:r>
                          <w:t>a</w:t>
                        </w:r>
                      </w:p>
                    </w:txbxContent>
                  </v:textbox>
                </v:shape>
                <w10:wrap type="topAndBottom" anchorx="margin"/>
              </v:group>
            </w:pict>
          </mc:Fallback>
        </mc:AlternateContent>
      </w:r>
      <w:r>
        <w:rPr>
          <w:noProof/>
        </w:rPr>
        <w:drawing>
          <wp:anchor distT="0" distB="0" distL="114300" distR="114300" simplePos="0" relativeHeight="251720704" behindDoc="0" locked="0" layoutInCell="1" allowOverlap="1" wp14:anchorId="14D6DAE7" wp14:editId="080DAABA">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66A388C" wp14:editId="0F5B66A8">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5773C8" w:rsidRDefault="005773C8"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93" type="#_x0000_t202" style="position:absolute;margin-left:252.15pt;margin-top:15.65pt;width:24pt;height:18.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H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wcnPvYUH5Ee5a6AXFGLkoUsRTOvwqLiUDdmHL/gqOoCMnoJHG2I/vrb/rgD6Jg5azBhGXc&#10;/dwLqzirvmtQeN8fjcJIxsvo5hZ4MHtt2Vxb9L5+JAxxH/tkZBSDv6/OYmGpfsMyzENWmISWyJ1x&#10;fxYffTf3WCap5vPohCE0wi/1ysgQOsAaIF63b8KaEw8eBD7TeRbF5AMdnW9HyHzvqSgjVwHoDtUT&#10;/hjgSOFp2cKGXN+j1/svYfYb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6JF/xzICAABaBAAADgAAAAAAAAAAAAAA&#10;AAAuAgAAZHJzL2Uyb0RvYy54bWxQSwECLQAUAAYACAAAACEAgh9+r+EAAAAJAQAADwAAAAAAAAAA&#10;AAAAAACMBAAAZHJzL2Rvd25yZXYueG1sUEsFBgAAAAAEAAQA8wAAAJoFAAAAAA==&#10;" filled="f" stroked="f" strokeweight=".5pt">
                <v:textbox>
                  <w:txbxContent>
                    <w:p w14:paraId="19CD7ACC" w14:textId="410D56D9" w:rsidR="005773C8" w:rsidRDefault="005773C8" w:rsidP="00EA5F41">
                      <w:r>
                        <w:t>b</w:t>
                      </w:r>
                    </w:p>
                  </w:txbxContent>
                </v:textbox>
              </v:shape>
            </w:pict>
          </mc:Fallback>
        </mc:AlternateContent>
      </w:r>
      <w:r w:rsidR="00235F00">
        <w:rPr>
          <w:noProof/>
        </w:rPr>
        <mc:AlternateContent>
          <mc:Choice Requires="wps">
            <w:drawing>
              <wp:anchor distT="0" distB="0" distL="114300" distR="114300" simplePos="0" relativeHeight="251722752" behindDoc="0" locked="0" layoutInCell="1" allowOverlap="1" wp14:anchorId="1E89B1D4" wp14:editId="407E00A4">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4C685403" w:rsidR="005773C8" w:rsidRPr="004F3846" w:rsidRDefault="005773C8" w:rsidP="00EA5F41">
                            <w:pPr>
                              <w:pStyle w:val="Caption"/>
                              <w:rPr>
                                <w:noProof/>
                              </w:rPr>
                            </w:pPr>
                            <w:r>
                              <w:t xml:space="preserve">Figure </w:t>
                            </w:r>
                            <w:r>
                              <w:fldChar w:fldCharType="begin"/>
                            </w:r>
                            <w:r>
                              <w:instrText>SEQ Figure \* ARABIC</w:instrText>
                            </w:r>
                            <w:r>
                              <w:fldChar w:fldCharType="separate"/>
                            </w:r>
                            <w:r>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94" type="#_x0000_t202" style="position:absolute;margin-left:411.55pt;margin-top:203.25pt;width:462.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" stroked="f">
                <v:textbox style="mso-fit-shape-to-text:t" inset="0,0,0,0">
                  <w:txbxContent>
                    <w:p w14:paraId="35A24676" w14:textId="4C685403" w:rsidR="005773C8" w:rsidRPr="004F3846" w:rsidRDefault="005773C8" w:rsidP="00EA5F41">
                      <w:pPr>
                        <w:pStyle w:val="Caption"/>
                        <w:rPr>
                          <w:noProof/>
                        </w:rPr>
                      </w:pPr>
                      <w:r>
                        <w:t xml:space="preserve">Figure </w:t>
                      </w:r>
                      <w:r>
                        <w:fldChar w:fldCharType="begin"/>
                      </w:r>
                      <w:r>
                        <w:instrText>SEQ Figure \* ARABIC</w:instrText>
                      </w:r>
                      <w:r>
                        <w:fldChar w:fldCharType="separate"/>
                      </w:r>
                      <w:r>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221E7D50" w14:textId="77777777" w:rsidR="0026419F" w:rsidRDefault="006D69EF">
      <w:pPr>
        <w:spacing w:after="0"/>
        <w:jc w:val="both"/>
        <w:rPr>
          <w:ins w:id="845" w:author="Ian Church" w:date="2020-11-25T09:52:00Z"/>
        </w:rPr>
      </w:pPr>
      <w:ins w:id="846" w:author="ara952 reza" w:date="2020-04-01T22:43:00Z">
        <w:r>
          <w:rPr>
            <w:noProof/>
          </w:rPr>
          <w:lastRenderedPageBreak/>
          <mc:AlternateContent>
            <mc:Choice Requires="wps">
              <w:drawing>
                <wp:anchor distT="0" distB="0" distL="114300" distR="114300" simplePos="0" relativeHeight="251729920" behindDoc="0" locked="0" layoutInCell="1" allowOverlap="1" wp14:anchorId="09DBD952" wp14:editId="3CEB639A">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1FA6381A" w:rsidR="005773C8" w:rsidRPr="001F0C63" w:rsidRDefault="005773C8" w:rsidP="0091324F">
                              <w:pPr>
                                <w:pStyle w:val="Caption"/>
                                <w:rPr>
                                  <w:noProof/>
                                </w:rPr>
                              </w:pPr>
                              <w:ins w:id="847" w:author="ara952 reza" w:date="2020-04-01T22:43:00Z">
                                <w:r>
                                  <w:t xml:space="preserve">Figure </w:t>
                                </w:r>
                                <w:r>
                                  <w:fldChar w:fldCharType="begin"/>
                                </w:r>
                                <w:r>
                                  <w:instrText xml:space="preserve"> SEQ Figure \* ARABIC </w:instrText>
                                </w:r>
                              </w:ins>
                              <w:r>
                                <w:fldChar w:fldCharType="separate"/>
                              </w:r>
                              <w:r>
                                <w:rPr>
                                  <w:noProof/>
                                </w:rPr>
                                <w:t>11</w:t>
                              </w:r>
                              <w:ins w:id="848"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95" type="#_x0000_t202" style="position:absolute;left:0;text-align:left;margin-left:106.5pt;margin-top:361.8pt;width:249.6pt;height:2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uNAIAAGoEAAAOAAAAZHJzL2Uyb0RvYy54bWysVFFv2yAQfp+0/4B4X5ykU9dY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" stroked="f">
                  <v:textbox inset="0,0,0,0">
                    <w:txbxContent>
                      <w:p w14:paraId="1DC18939" w14:textId="1FA6381A" w:rsidR="005773C8" w:rsidRPr="001F0C63" w:rsidRDefault="005773C8" w:rsidP="0091324F">
                        <w:pPr>
                          <w:pStyle w:val="Caption"/>
                          <w:rPr>
                            <w:noProof/>
                          </w:rPr>
                        </w:pPr>
                        <w:ins w:id="849" w:author="ara952 reza" w:date="2020-04-01T22:43:00Z">
                          <w:r>
                            <w:t xml:space="preserve">Figure </w:t>
                          </w:r>
                          <w:r>
                            <w:fldChar w:fldCharType="begin"/>
                          </w:r>
                          <w:r>
                            <w:instrText xml:space="preserve"> SEQ Figure \* ARABIC </w:instrText>
                          </w:r>
                        </w:ins>
                        <w:r>
                          <w:fldChar w:fldCharType="separate"/>
                        </w:r>
                        <w:r>
                          <w:rPr>
                            <w:noProof/>
                          </w:rPr>
                          <w:t>11</w:t>
                        </w:r>
                        <w:ins w:id="850"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851" w:author="ara952 reza" w:date="2020-04-01T22:42:00Z">
        <w:r>
          <w:rPr>
            <w:noProof/>
          </w:rPr>
          <w:drawing>
            <wp:anchor distT="0" distB="0" distL="114300" distR="114300" simplePos="0" relativeHeight="251727872" behindDoc="0" locked="0" layoutInCell="1" allowOverlap="1" wp14:anchorId="577AAAAB" wp14:editId="2D58E47C">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852" w:author="ara952 reza" w:date="2020-04-01T22:36:00Z">
        <w:r w:rsidR="00F16E99" w:rsidDel="001D3854">
          <w:delText xml:space="preserve">14 </w:delText>
        </w:r>
      </w:del>
      <w:ins w:id="853" w:author="ara952 reza" w:date="2020-04-01T22:36:00Z">
        <w:r w:rsidR="001D3854">
          <w:t>10</w:t>
        </w:r>
      </w:ins>
      <w:ins w:id="854" w:author="ara952 reza" w:date="2020-04-01T22:38:00Z">
        <w:r w:rsidR="003A7B30">
          <w:t>a</w:t>
        </w:r>
      </w:ins>
      <w:ins w:id="855" w:author="ara952 reza" w:date="2020-04-01T22:36:00Z">
        <w:r w:rsidR="001D3854">
          <w:t xml:space="preserve"> </w:t>
        </w:r>
      </w:ins>
      <w:commentRangeStart w:id="856"/>
      <w:r w:rsidR="00F16E99">
        <w:t>at the end of the simulation period, August 31</w:t>
      </w:r>
      <w:r w:rsidR="00F16E99" w:rsidRPr="00B51C1A">
        <w:rPr>
          <w:vertAlign w:val="superscript"/>
        </w:rPr>
        <w:t>st</w:t>
      </w:r>
      <w:commentRangeEnd w:id="856"/>
      <w:r w:rsidR="00476286">
        <w:rPr>
          <w:rStyle w:val="CommentReference"/>
        </w:rPr>
        <w:commentReference w:id="856"/>
      </w:r>
      <w:r w:rsidR="00F16E99">
        <w:t>.</w:t>
      </w:r>
      <w:r w:rsidR="00F16E99" w:rsidRPr="00F16E99">
        <w:t xml:space="preserve"> </w:t>
      </w:r>
      <w:del w:id="857"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858" w:author="ara952 reza" w:date="2020-04-01T22:36:00Z">
        <w:r w:rsidR="00F16E99" w:rsidDel="001D3854">
          <w:delText xml:space="preserve"> and</w:delText>
        </w:r>
      </w:del>
      <w:r w:rsidR="00F16E99">
        <w:t>, especially in the Minas Passage and Channel, can resolve the</w:t>
      </w:r>
      <w:del w:id="859" w:author="Ian Church" w:date="2020-11-25T09:42:00Z">
        <w:r w:rsidR="00F16E99" w:rsidDel="00563355">
          <w:delText>se</w:delText>
        </w:r>
      </w:del>
      <w:ins w:id="860" w:author="Ian Church" w:date="2020-11-25T09:42:00Z">
        <w:r w:rsidR="00563355">
          <w:t xml:space="preserve"> gyre</w:t>
        </w:r>
      </w:ins>
      <w:r w:rsidR="00F16E99">
        <w:t xml:space="preserve"> features. It </w:t>
      </w:r>
      <w:del w:id="861" w:author="Ian Church" w:date="2020-11-25T09:43:00Z">
        <w:r w:rsidR="00F16E99" w:rsidDel="00B445B2">
          <w:delText xml:space="preserve">seems </w:delText>
        </w:r>
      </w:del>
      <w:ins w:id="862" w:author="Ian Church" w:date="2020-11-25T09:43:00Z">
        <w:r w:rsidR="00B445B2">
          <w:t>appears</w:t>
        </w:r>
        <w:r w:rsidR="00B445B2">
          <w:t xml:space="preserve"> </w:t>
        </w:r>
      </w:ins>
      <w:r w:rsidR="00F16E99">
        <w:t>that the tide</w:t>
      </w:r>
      <w:ins w:id="863" w:author="Ian Church" w:date="2020-11-25T09:43:00Z">
        <w:r w:rsidR="00563355">
          <w:t xml:space="preserve"> </w:t>
        </w:r>
        <w:r w:rsidR="00B445B2">
          <w:t>and</w:t>
        </w:r>
      </w:ins>
      <w:del w:id="864" w:author="Ian Church" w:date="2020-11-25T09:43:00Z">
        <w:r w:rsidR="00F16E99" w:rsidDel="00563355">
          <w:delText>,</w:delText>
        </w:r>
      </w:del>
      <w:r w:rsidR="00F16E99">
        <w:t xml:space="preserve"> complex geometry at the entrance of Minas Passage </w:t>
      </w:r>
      <w:del w:id="865" w:author="Ian Church" w:date="2020-11-25T09:43:00Z">
        <w:r w:rsidR="00F16E99" w:rsidDel="00AE5BD2">
          <w:delText xml:space="preserve">result </w:delText>
        </w:r>
      </w:del>
      <w:ins w:id="866" w:author="Ian Church" w:date="2020-11-25T09:43:00Z">
        <w:r w:rsidR="00AE5BD2">
          <w:t>are responsible for</w:t>
        </w:r>
      </w:ins>
      <w:del w:id="867" w:author="Ian Church" w:date="2020-11-25T09:43:00Z">
        <w:r w:rsidR="00F16E99" w:rsidDel="00AE5BD2">
          <w:delText>in</w:delText>
        </w:r>
      </w:del>
      <w:r w:rsidR="00F16E99">
        <w:t xml:space="preserve"> the generation of the gyres. There is an improvement for the residual currents in the Baroclinic run (Fig. 1</w:t>
      </w:r>
      <w:ins w:id="868" w:author="ara952 reza" w:date="2020-04-01T22:38:00Z">
        <w:r w:rsidR="003A7B30">
          <w:t>0b</w:t>
        </w:r>
      </w:ins>
      <w:del w:id="869" w:author="ara952 reza" w:date="2020-04-01T22:38:00Z">
        <w:r w:rsidR="00F16E99" w:rsidDel="003A7B30">
          <w:delText>7,18</w:delText>
        </w:r>
      </w:del>
      <w:r w:rsidR="00F16E99">
        <w:t>) and it shows that in the Minas Basin area</w:t>
      </w:r>
      <w:ins w:id="870" w:author="ara952 reza" w:date="2020-04-01T22:38:00Z">
        <w:r w:rsidR="003A7B30">
          <w:t>,</w:t>
        </w:r>
      </w:ins>
      <w:r w:rsidR="00F16E99">
        <w:t xml:space="preserve"> the shape of the gyre persists but the residual currents speed increase due to baroclinic effect</w:t>
      </w:r>
      <w:ins w:id="871" w:author="Ian Church" w:date="2020-11-25T09:52:00Z">
        <w:r w:rsidR="0026419F">
          <w:t>s</w:t>
        </w:r>
      </w:ins>
      <w:r w:rsidR="00F16E99">
        <w:t xml:space="preserve">. </w:t>
      </w:r>
    </w:p>
    <w:p w14:paraId="7711D1EF" w14:textId="77777777" w:rsidR="0026419F" w:rsidRDefault="0026419F">
      <w:pPr>
        <w:spacing w:after="0"/>
        <w:jc w:val="both"/>
        <w:rPr>
          <w:ins w:id="872" w:author="Ian Church" w:date="2020-11-25T09:52:00Z"/>
        </w:rPr>
      </w:pPr>
    </w:p>
    <w:p w14:paraId="1FF22BCC" w14:textId="63D5356B" w:rsidR="003A7B30" w:rsidRDefault="00F16E99">
      <w:pPr>
        <w:spacing w:after="0"/>
        <w:jc w:val="both"/>
      </w:pPr>
      <w:r>
        <w:t xml:space="preserve">In the lower part of Bay, northeast of Grand Manan Island, the baroclinic effect has generated a clockwise gyre around the </w:t>
      </w:r>
      <w:commentRangeStart w:id="873"/>
      <w:r>
        <w:t xml:space="preserve">high gradient depth </w:t>
      </w:r>
      <w:del w:id="874" w:author="ara952 reza" w:date="2020-04-01T22:42:00Z">
        <w:r w:rsidDel="003A7B30">
          <w:delText>area.</w:delText>
        </w:r>
      </w:del>
      <w:ins w:id="875" w:author="ara952 reza" w:date="2020-04-01T22:44:00Z">
        <w:r w:rsidR="003A7B30">
          <w:t xml:space="preserve">area </w:t>
        </w:r>
      </w:ins>
      <w:commentRangeEnd w:id="873"/>
      <w:r w:rsidR="00EA77B5">
        <w:rPr>
          <w:rStyle w:val="CommentReference"/>
        </w:rPr>
        <w:commentReference w:id="873"/>
      </w:r>
      <w:ins w:id="876" w:author="ara952 reza" w:date="2020-04-01T22:44:00Z">
        <w:r w:rsidR="003A7B30">
          <w:t>(Fig. 12</w:t>
        </w:r>
      </w:ins>
      <w:ins w:id="877" w:author="Ian Church" w:date="2020-11-25T09:56:00Z">
        <w:r w:rsidR="00B70176">
          <w:t>b</w:t>
        </w:r>
      </w:ins>
      <w:ins w:id="878" w:author="ara952 reza" w:date="2020-04-01T22:44:00Z">
        <w:r w:rsidR="003A7B30">
          <w:t>)</w:t>
        </w:r>
      </w:ins>
      <w:ins w:id="879" w:author="Ian Church" w:date="2020-11-25T09:54:00Z">
        <w:r w:rsidR="00012AE7">
          <w:t xml:space="preserve">, which is missing in the barotropic </w:t>
        </w:r>
        <w:r w:rsidR="009F12E9">
          <w:t>run</w:t>
        </w:r>
      </w:ins>
      <w:ins w:id="880" w:author="Ian Church" w:date="2020-11-25T09:56:00Z">
        <w:r w:rsidR="00B70176">
          <w:t xml:space="preserve"> </w:t>
        </w:r>
        <w:r w:rsidR="00B70176">
          <w:t>(Fig. 12</w:t>
        </w:r>
        <w:r w:rsidR="00B70176">
          <w:t>a</w:t>
        </w:r>
        <w:r w:rsidR="00B70176">
          <w:t>),</w:t>
        </w:r>
      </w:ins>
      <w:ins w:id="881" w:author="ara952 reza" w:date="2020-04-01T22:42:00Z">
        <w:r w:rsidR="003A7B30">
          <w:t xml:space="preserve">. </w:t>
        </w:r>
        <w:commentRangeStart w:id="882"/>
        <w:r w:rsidR="003A7B30" w:rsidRPr="009F12E9">
          <w:rPr>
            <w:strike/>
            <w:rPrChange w:id="883" w:author="Ian Church" w:date="2020-11-25T09:54:00Z">
              <w:rPr/>
            </w:rPrChange>
          </w:rPr>
          <w:t>In</w:t>
        </w:r>
      </w:ins>
      <w:ins w:id="884" w:author="ara952 reza" w:date="2020-04-01T22:41:00Z">
        <w:r w:rsidR="003A7B30" w:rsidRPr="009F12E9">
          <w:rPr>
            <w:strike/>
            <w:rPrChange w:id="885" w:author="Ian Church" w:date="2020-11-25T09:54:00Z">
              <w:rPr/>
            </w:rPrChange>
          </w:rPr>
          <w:t xml:space="preserve"> the lower part of Bay, northeast of Grand Manan Island, the baroclinic effect has generated a clockwise gyre around the high gradient depth area</w:t>
        </w:r>
      </w:ins>
      <w:ins w:id="886" w:author="Ian Church" w:date="2020-11-25T09:53:00Z">
        <w:r w:rsidR="00EA77B5" w:rsidRPr="009F12E9">
          <w:rPr>
            <w:strike/>
            <w:rPrChange w:id="887" w:author="Ian Church" w:date="2020-11-25T09:54:00Z">
              <w:rPr/>
            </w:rPrChange>
          </w:rPr>
          <w:t>.</w:t>
        </w:r>
        <w:r w:rsidR="00EA77B5">
          <w:t xml:space="preserve"> </w:t>
        </w:r>
      </w:ins>
      <w:ins w:id="888" w:author="ara952 reza" w:date="2020-04-01T22:41:00Z">
        <w:r w:rsidR="003A7B30">
          <w:t xml:space="preserve"> </w:t>
        </w:r>
      </w:ins>
      <w:commentRangeEnd w:id="882"/>
      <w:r w:rsidR="00EA77B5">
        <w:rPr>
          <w:rStyle w:val="CommentReference"/>
        </w:rPr>
        <w:commentReference w:id="882"/>
      </w:r>
      <w:ins w:id="889" w:author="ara952 reza" w:date="2020-04-01T22:40:00Z">
        <w:r w:rsidR="003A7B30">
          <w:t>The same residual current</w:t>
        </w:r>
      </w:ins>
      <w:ins w:id="890" w:author="Ian Church" w:date="2020-11-25T09:56:00Z">
        <w:r w:rsidR="00B70176">
          <w:t xml:space="preserve"> </w:t>
        </w:r>
      </w:ins>
      <w:ins w:id="891" w:author="ara952 reza" w:date="2020-04-01T22:43:00Z">
        <w:r w:rsidR="003A7B30">
          <w:t>(Fig.11)</w:t>
        </w:r>
      </w:ins>
      <w:ins w:id="892" w:author="ara952 reza" w:date="2020-04-01T22:40:00Z">
        <w:r w:rsidR="003A7B30">
          <w:t xml:space="preserve"> </w:t>
        </w:r>
      </w:ins>
      <w:ins w:id="893" w:author="Ian Church" w:date="2020-11-25T09:54:00Z">
        <w:r w:rsidR="009F12E9">
          <w:t xml:space="preserve">in known to exist </w:t>
        </w:r>
      </w:ins>
      <w:ins w:id="894" w:author="ara952 reza" w:date="2020-04-01T22:40:00Z">
        <w:del w:id="895" w:author="Ian Church" w:date="2020-11-25T09:54:00Z">
          <w:r w:rsidR="003A7B30" w:rsidDel="009F12E9">
            <w:delText xml:space="preserve">has been resolved </w:delText>
          </w:r>
        </w:del>
        <w:r w:rsidR="003A7B30">
          <w:t xml:space="preserve">at the entrance of the Bay </w:t>
        </w:r>
      </w:ins>
      <w:ins w:id="896" w:author="ara952 reza" w:date="2020-09-11T10:34:00Z">
        <w:r w:rsidR="00C72977">
          <w:fldChar w:fldCharType="begin" w:fldLock="1"/>
        </w:r>
      </w:ins>
      <w:r w:rsidR="003677AB">
        <w:instrText>ADDIN CSL_CITATION {"citationItems":[{"id":"ITEM-1","itemData":{"DOI":"10.1175/1520-0485(1983)013&lt;0886:MTMBCI&gt;2.0.CO;2","ISSN":"0022-3670","abstract":"Two 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cited on the pattern. The counterclockwise gyre, observed in the body of the Bay of Fundy, is not reproduced in the model. The second model covers the lower Bay of Fundy and the Gulf of Maine with a single fine grid and is used to look at details in the Gulf of Maine. A clockwise circulation around Georges Bank and Nantucket Shoals is clearly indicated from tidal forcing alone. as is a gyre over the shallow part of Browns Bnak. Different steady wind-stress fields give rise to variations in current strength and current patterns. The counterclockwise Maine eddy is only found in the model when forced by a steady northeast wind stress in addition to tides.","author":[{"dropping-particle":"","family":"Greenberg","given":"David A","non-dropping-particle":"","parse-names":false,"suffix":""}],"container-title":"Journal of Physical Oceanography","id":"ITEM-1","issue":"5","issued":{"date-parts":[["1983","5","1"]]},"page":"886-904","title":"Modelling the Mean Barotropic Circulation in the Bay of Fundy and Gulf of Maine","type":"article-journal","volume":"13"},"uris":["http://www.mendeley.com/documents/?uuid=7d748818-7cf9-465b-8ef7-8e73896372c5"]},{"id":"ITEM-2","itemData":{"DOI":"10.1175/1520-0485(1984)014&lt;1119:AMOTTI&gt;2.0.CO;2","ISSN":"0022-3670","abstract":"A three-dimensional nonlinear numerical hydrodynamic model using Legendre polynomials to represent the vertical structure of the horizontal currents has been used to study the tidally induced residual flows in the Gulf of Maine–Georges Bank study region using a 6.25 km square grid. Tidal elevations in terms of the M2 phase and amplitude along the open boundaries are specified using Schwiderski's deep ocean tidal model. The model predicts strong clockwise circulation gyres around Georges Bank and Nantucket Shoals with a weak gyre around Browns Bank. Strong inflow to the Gulf of Maine is predicted near the Southwestern tip of Nova Scotia. These results are in good agreement with recent model predictions of Greenberg.","author":[{"dropping-particle":"","family":"Isaji","given":"Tatsusaburo","non-dropping-particle":"","parse-names":false,"suffix":""},{"dropping-particle":"","family":"Spaulding","given":"Malcolm L","non-dropping-particle":"","parse-names":false,"suffix":""}],"container-title":"Journal of Physical Oceanography","id":"ITEM-2","issue":"6","issued":{"date-parts":[["1984","6","1"]]},"page":"1119-1126","title":"A Model of the Tidally Induced Residual Circulation in the Gulf of Maine and Georges Bank","type":"article-journal","volume":"14"},"uris":["http://www.mendeley.com/documents/?uuid=667c0773-b486-476d-9ba8-d15a8ac3cdbf"]}],"mendeley":{"formattedCitation":"[63,64]","plainTextFormattedCitation":"[63,64]","previouslyFormattedCitation":"[63,64]"},"properties":{"noteIndex":0},"schema":"https://github.com/citation-style-language/schema/raw/master/csl-citation.json"}</w:instrText>
      </w:r>
      <w:r w:rsidR="00C72977">
        <w:fldChar w:fldCharType="separate"/>
      </w:r>
      <w:r w:rsidR="00C72977" w:rsidRPr="00C72977">
        <w:rPr>
          <w:noProof/>
        </w:rPr>
        <w:t>[63,64]</w:t>
      </w:r>
      <w:ins w:id="897" w:author="ara952 reza" w:date="2020-09-11T10:34:00Z">
        <w:r w:rsidR="00C72977">
          <w:fldChar w:fldCharType="end"/>
        </w:r>
      </w:ins>
      <w:ins w:id="898" w:author="Ian Church" w:date="2020-11-25T09:54:00Z">
        <w:r w:rsidR="009F12E9">
          <w:t xml:space="preserve">, </w:t>
        </w:r>
      </w:ins>
      <w:ins w:id="899" w:author="Ian Church" w:date="2020-11-25T09:55:00Z">
        <w:r w:rsidR="00F57541">
          <w:t xml:space="preserve">which </w:t>
        </w:r>
      </w:ins>
      <w:ins w:id="900" w:author="Ian Church" w:date="2020-11-25T09:54:00Z">
        <w:r w:rsidR="009F12E9">
          <w:t>demonst</w:t>
        </w:r>
      </w:ins>
      <w:ins w:id="901" w:author="Ian Church" w:date="2020-11-25T09:55:00Z">
        <w:r w:rsidR="009F12E9">
          <w:t>rat</w:t>
        </w:r>
        <w:r w:rsidR="00F57541">
          <w:t>es</w:t>
        </w:r>
        <w:r w:rsidR="009F12E9">
          <w:t xml:space="preserve"> the importance of density </w:t>
        </w:r>
        <w:r w:rsidR="00F57541">
          <w:t>driven flow in the Bay of Fundy</w:t>
        </w:r>
      </w:ins>
      <w:ins w:id="902" w:author="ara952 reza" w:date="2020-04-01T22:40:00Z">
        <w:r w:rsidR="003A7B30">
          <w:t>.</w:t>
        </w:r>
      </w:ins>
    </w:p>
    <w:p w14:paraId="61BA6E2D" w14:textId="1B7CF605" w:rsidR="00235F00" w:rsidRDefault="00235F00">
      <w:pPr>
        <w:spacing w:after="0"/>
        <w:jc w:val="both"/>
      </w:pPr>
    </w:p>
    <w:p w14:paraId="2B48C06C" w14:textId="68892CBB" w:rsidR="00235F00" w:rsidRDefault="005E0C54">
      <w:pPr>
        <w:spacing w:after="0"/>
        <w:jc w:val="both"/>
      </w:pPr>
      <w:ins w:id="903" w:author="ara952 reza" w:date="2020-04-01T22:46:00Z">
        <w:r>
          <w:rPr>
            <w:noProof/>
          </w:rPr>
          <w:lastRenderedPageBreak/>
          <mc:AlternateContent>
            <mc:Choice Requires="wps">
              <w:drawing>
                <wp:anchor distT="0" distB="0" distL="114300" distR="114300" simplePos="0" relativeHeight="251734016" behindDoc="0" locked="0" layoutInCell="1" allowOverlap="1" wp14:anchorId="5FAB58BF" wp14:editId="46424535">
                  <wp:simplePos x="0" y="0"/>
                  <wp:positionH relativeFrom="margin">
                    <wp:align>center</wp:align>
                  </wp:positionH>
                  <wp:positionV relativeFrom="paragraph">
                    <wp:posOffset>2628900</wp:posOffset>
                  </wp:positionV>
                  <wp:extent cx="4947920" cy="285750"/>
                  <wp:effectExtent l="0" t="0" r="5080" b="0"/>
                  <wp:wrapTopAndBottom/>
                  <wp:docPr id="85" name="Text Box 85"/>
                  <wp:cNvGraphicFramePr/>
                  <a:graphic xmlns:a="http://schemas.openxmlformats.org/drawingml/2006/main">
                    <a:graphicData uri="http://schemas.microsoft.com/office/word/2010/wordprocessingShape">
                      <wps:wsp>
                        <wps:cNvSpPr txBox="1"/>
                        <wps:spPr>
                          <a:xfrm>
                            <a:off x="0" y="0"/>
                            <a:ext cx="4947920" cy="285750"/>
                          </a:xfrm>
                          <a:prstGeom prst="rect">
                            <a:avLst/>
                          </a:prstGeom>
                          <a:solidFill>
                            <a:prstClr val="white"/>
                          </a:solidFill>
                          <a:ln>
                            <a:noFill/>
                          </a:ln>
                        </wps:spPr>
                        <wps:txbx>
                          <w:txbxContent>
                            <w:p w14:paraId="6CC5186F" w14:textId="7C220427" w:rsidR="005773C8" w:rsidRPr="00BF18CC" w:rsidRDefault="005773C8" w:rsidP="0091324F">
                              <w:pPr>
                                <w:pStyle w:val="Caption"/>
                                <w:rPr>
                                  <w:noProof/>
                                </w:rPr>
                              </w:pPr>
                              <w:ins w:id="904" w:author="ara952 reza" w:date="2020-04-01T22:46:00Z">
                                <w:r>
                                  <w:t xml:space="preserve">Figure </w:t>
                                </w:r>
                                <w:r>
                                  <w:fldChar w:fldCharType="begin"/>
                                </w:r>
                                <w:r>
                                  <w:instrText xml:space="preserve"> SEQ Figure \* ARABIC </w:instrText>
                                </w:r>
                              </w:ins>
                              <w:r>
                                <w:fldChar w:fldCharType="separate"/>
                              </w:r>
                              <w:r>
                                <w:rPr>
                                  <w:noProof/>
                                </w:rPr>
                                <w:t>12</w:t>
                              </w:r>
                              <w:ins w:id="905"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96" type="#_x0000_t202" style="position:absolute;left:0;text-align:left;margin-left:0;margin-top:207pt;width:389.6pt;height:22.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" stroked="f">
                  <v:textbox inset="0,0,0,0">
                    <w:txbxContent>
                      <w:p w14:paraId="6CC5186F" w14:textId="7C220427" w:rsidR="005773C8" w:rsidRPr="00BF18CC" w:rsidRDefault="005773C8" w:rsidP="0091324F">
                        <w:pPr>
                          <w:pStyle w:val="Caption"/>
                          <w:rPr>
                            <w:noProof/>
                          </w:rPr>
                        </w:pPr>
                        <w:ins w:id="906" w:author="ara952 reza" w:date="2020-04-01T22:46:00Z">
                          <w:r>
                            <w:t xml:space="preserve">Figure </w:t>
                          </w:r>
                          <w:r>
                            <w:fldChar w:fldCharType="begin"/>
                          </w:r>
                          <w:r>
                            <w:instrText xml:space="preserve"> SEQ Figure \* ARABIC </w:instrText>
                          </w:r>
                        </w:ins>
                        <w:r>
                          <w:fldChar w:fldCharType="separate"/>
                        </w:r>
                        <w:r>
                          <w:rPr>
                            <w:noProof/>
                          </w:rPr>
                          <w:t>12</w:t>
                        </w:r>
                        <w:ins w:id="907"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39136" behindDoc="0" locked="0" layoutInCell="1" allowOverlap="1" wp14:anchorId="2DB20796" wp14:editId="7765EC20">
                <wp:simplePos x="0" y="0"/>
                <wp:positionH relativeFrom="margin">
                  <wp:posOffset>3057525</wp:posOffset>
                </wp:positionH>
                <wp:positionV relativeFrom="paragraph">
                  <wp:posOffset>142875</wp:posOffset>
                </wp:positionV>
                <wp:extent cx="278574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2785745" cy="2433320"/>
                          <a:chOff x="-122887" y="10973"/>
                          <a:chExt cx="3183890" cy="2743200"/>
                        </a:xfrm>
                      </wpg:grpSpPr>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91193"/>
                            <a:ext cx="236220" cy="259081"/>
                          </a:xfrm>
                          <a:prstGeom prst="rect">
                            <a:avLst/>
                          </a:prstGeom>
                          <a:noFill/>
                          <a:ln w="6350">
                            <a:noFill/>
                          </a:ln>
                        </wps:spPr>
                        <wps:txbx>
                          <w:txbxContent>
                            <w:p w14:paraId="12349CCA" w14:textId="16552BF9" w:rsidR="005773C8" w:rsidRDefault="005773C8" w:rsidP="003A7B30">
                              <w:ins w:id="908"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97" style="position:absolute;left:0;text-align:left;margin-left:240.75pt;margin-top:11.25pt;width:219.35pt;height:191.6pt;z-index:251739136;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">
                <v:shape id="Picture 84" o:spid="_x0000_s1098"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60" o:title=""/>
                </v:shape>
                <v:shape id="Text Box 87" o:spid="_x0000_s1099" type="#_x0000_t202" style="position:absolute;left:-1017;top:911;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5773C8" w:rsidRDefault="005773C8" w:rsidP="003A7B30">
                        <w:ins w:id="909" w:author="ara952 reza" w:date="2020-04-01T22:46:00Z">
                          <w:r>
                            <w:t>b</w:t>
                          </w:r>
                        </w:ins>
                      </w:p>
                    </w:txbxContent>
                  </v:textbox>
                </v:shape>
                <w10:wrap type="topAndBottom" anchorx="margin"/>
              </v:group>
            </w:pict>
          </mc:Fallback>
        </mc:AlternateContent>
      </w:r>
      <w:r w:rsidR="00235F00">
        <w:rPr>
          <w:noProof/>
        </w:rPr>
        <mc:AlternateContent>
          <mc:Choice Requires="wpg">
            <w:drawing>
              <wp:anchor distT="0" distB="0" distL="114300" distR="114300" simplePos="0" relativeHeight="251736064" behindDoc="0" locked="0" layoutInCell="1" allowOverlap="1" wp14:anchorId="70B25D8A" wp14:editId="1C207AB8">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5773C8" w:rsidRDefault="005773C8">
                              <w:ins w:id="910"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100" style="position:absolute;left:0;text-align:left;margin-left:17.25pt;margin-top:11.5pt;width:219pt;height:190.5pt;z-index:251736064;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yCPxG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101"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62" o:title=""/>
                </v:shape>
                <v:shape id="Text Box 86" o:spid="_x0000_s1102"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5773C8" w:rsidRDefault="005773C8">
                        <w:ins w:id="911" w:author="ara952 reza" w:date="2020-04-01T22:46:00Z">
                          <w:r>
                            <w:t>a</w:t>
                          </w:r>
                        </w:ins>
                      </w:p>
                    </w:txbxContent>
                  </v:textbox>
                </v:shape>
                <w10:wrap type="topAndBottom" anchorx="margin"/>
              </v:group>
            </w:pict>
          </mc:Fallback>
        </mc:AlternateContent>
      </w:r>
    </w:p>
    <w:p w14:paraId="33216FB8" w14:textId="4C12D5F4" w:rsidR="00F16E99" w:rsidRDefault="00F16E99" w:rsidP="00F16E99">
      <w:pPr>
        <w:spacing w:after="0"/>
        <w:jc w:val="both"/>
      </w:pPr>
    </w:p>
    <w:p w14:paraId="7C5E7FFC" w14:textId="15515CBC" w:rsidR="00172F2F" w:rsidRDefault="00172F2F" w:rsidP="00172F2F">
      <w:pPr>
        <w:spacing w:after="0"/>
        <w:jc w:val="both"/>
        <w:rPr>
          <w:ins w:id="912" w:author="ara952 reza" w:date="2020-09-06T12:12:00Z"/>
          <w:b/>
          <w:bCs/>
        </w:rPr>
      </w:pPr>
      <w:r w:rsidRPr="00DB6533">
        <w:rPr>
          <w:b/>
          <w:bCs/>
        </w:rPr>
        <w:t>3.4 Temperature and salinity variability</w:t>
      </w:r>
    </w:p>
    <w:p w14:paraId="6D5F5F67" w14:textId="77777777" w:rsidR="003E5A56" w:rsidRDefault="003E5A56" w:rsidP="00172F2F">
      <w:pPr>
        <w:spacing w:after="0"/>
        <w:jc w:val="both"/>
        <w:rPr>
          <w:ins w:id="913" w:author="ara952 reza" w:date="2020-09-06T12:12:00Z"/>
          <w:b/>
          <w:bCs/>
        </w:rPr>
      </w:pPr>
    </w:p>
    <w:p w14:paraId="2DE4E0C6" w14:textId="592E9961" w:rsidR="003E5A56" w:rsidRPr="003E5A56" w:rsidRDefault="003E5A56" w:rsidP="003E5A56">
      <w:pPr>
        <w:spacing w:after="0"/>
        <w:jc w:val="both"/>
        <w:rPr>
          <w:b/>
          <w:bCs/>
          <w:rPrChange w:id="914" w:author="ara952 reza" w:date="2020-09-06T12:12:00Z">
            <w:rPr/>
          </w:rPrChange>
        </w:rPr>
      </w:pPr>
      <w:ins w:id="915" w:author="ara952 reza" w:date="2020-09-06T12:11:00Z">
        <w:r w:rsidRPr="003E5A56">
          <w:rPr>
            <w:b/>
            <w:bCs/>
            <w:rPrChange w:id="916" w:author="ara952 reza" w:date="2020-09-06T12:12:00Z">
              <w:rPr/>
            </w:rPrChange>
          </w:rPr>
          <w:t xml:space="preserve">3.4.1 </w:t>
        </w:r>
      </w:ins>
      <w:ins w:id="917" w:author="ara952 reza" w:date="2020-09-06T12:12:00Z">
        <w:r w:rsidRPr="00DB6533">
          <w:rPr>
            <w:b/>
            <w:bCs/>
          </w:rPr>
          <w:t>Temperature and salinity</w:t>
        </w:r>
        <w:r>
          <w:rPr>
            <w:b/>
            <w:bCs/>
          </w:rPr>
          <w:t xml:space="preserve"> profile</w:t>
        </w:r>
      </w:ins>
    </w:p>
    <w:p w14:paraId="07B429E6" w14:textId="741E258F" w:rsidR="00793091" w:rsidDel="00793091" w:rsidRDefault="00172F2F" w:rsidP="00793091">
      <w:pPr>
        <w:spacing w:after="0"/>
        <w:jc w:val="both"/>
        <w:rPr>
          <w:del w:id="918" w:author="Ian Church" w:date="2020-11-25T10:01:00Z"/>
          <w:moveTo w:id="919" w:author="Ian Church" w:date="2020-11-25T10:01:00Z"/>
        </w:rPr>
      </w:pPr>
      <w:r>
        <w:t>The temperature and salinity</w:t>
      </w:r>
      <w:ins w:id="920" w:author="Ian Church" w:date="2020-11-25T09:58:00Z">
        <w:r w:rsidR="00B70176">
          <w:t xml:space="preserve"> output from the baroclinic run</w:t>
        </w:r>
      </w:ins>
      <w:r>
        <w:t xml:space="preserve"> are evaluated against a set of </w:t>
      </w:r>
      <w:r w:rsidR="00943820">
        <w:t>58</w:t>
      </w:r>
      <w:r>
        <w:t xml:space="preserve"> CTD casts from field</w:t>
      </w:r>
      <w:ins w:id="921" w:author="Ian Church" w:date="2020-11-25T09:58:00Z">
        <w:r w:rsidR="00B70176">
          <w:t xml:space="preserve"> observations</w:t>
        </w:r>
      </w:ins>
      <w:r>
        <w:t xml:space="preserve"> </w:t>
      </w:r>
      <w:del w:id="922" w:author="ara952 reza" w:date="2020-09-09T22:10:00Z">
        <w:r w:rsidDel="005E0C54">
          <w:delText>observations</w:delText>
        </w:r>
        <w:r w:rsidR="00943820" w:rsidDel="005E0C54">
          <w:delText xml:space="preserve"> </w:delText>
        </w:r>
      </w:del>
      <w:r w:rsidR="00943820">
        <w:t>and</w:t>
      </w:r>
      <w:ins w:id="923" w:author="Ian Church" w:date="2020-11-25T09:58:00Z">
        <w:r w:rsidR="00B70176">
          <w:t xml:space="preserve"> the</w:t>
        </w:r>
      </w:ins>
      <w:r w:rsidR="00943820">
        <w:t xml:space="preserve"> World Ocean Database</w:t>
      </w:r>
      <w:r>
        <w:t xml:space="preserve"> </w:t>
      </w:r>
      <w:ins w:id="924" w:author="ara952 reza" w:date="2020-09-11T10:46:00Z">
        <w:r w:rsidR="003677AB">
          <w:fldChar w:fldCharType="begin" w:fldLock="1"/>
        </w:r>
      </w:ins>
      <w:r w:rsidR="00F50514">
        <w:instrText>ADDIN CSL_CITATION {"citationItems":[{"id":"ITEM-1","itemData":{"author":[{"dropping-particle":"","family":"Boyer","given":"Tim P","non-dropping-particle":"","parse-names":false,"suffix":""},{"dropping-particle":"","family":"Baranova","given":"Olga K","non-dropping-particle":"","parse-names":false,"suffix":""},{"dropping-particle":"","family":"Coleman","given":"Carla","non-dropping-particle":"","parse-names":false,"suffix":""},{"dropping-particle":"","family":"Garcia","given":"Hernan E","non-dropping-particle":"","parse-names":false,"suffix":""},{"dropping-particle":"","family":"Grodsky","given":"Alexandra","non-dropping-particle":"","parse-names":false,"suffix":""},{"dropping-particle":"","family":"Locarnini","given":"Ricardo A","non-dropping-particle":"","parse-names":false,"suffix":""},{"dropping-particle":"V","family":"Mishonov","given":"Alexey","non-dropping-particle":"","parse-names":false,"suffix":""},{"dropping-particle":"","family":"Paver","given":"Christopher R","non-dropping-particle":"","parse-names":false,"suffix":""},{"dropping-particle":"","family":"Reagan","given":"James R","non-dropping-particle":"","parse-names":false,"suffix":""},{"dropping-particle":"","family":"Seidov","given":"Dan","non-dropping-particle":"","parse-names":false,"suffix":""},{"dropping-particle":"V","family":"Smolyar","given":"Igor","non-dropping-particle":"","parse-names":false,"suffix":""},{"dropping-particle":"","family":"Weathers","given":"Katharine W","non-dropping-particle":"","parse-names":false,"suffix":""},{"dropping-particle":"","family":"Zweng","given":"Melissa M","non-dropping-particle":"","parse-names":false,"suffix":""},{"dropping-particle":"","family":"Ross","given":"Wilbur","non-dropping-particle":"","parse-names":false,"suffix":""},{"dropping-particle":"","family":"Volz","given":"Stephen","non-dropping-particle":"","parse-names":false,"suffix":""},{"dropping-particle":"","family":"Administrator","given":"Assistant","non-dropping-particle":"","parse-names":false,"suffix":""}],"id":"ITEM-1","issued":{"date-parts":[["2018"]]},"title":"NOAA Atlas NESDIS 87 WORLD OCEAN DATABASE 2018 Pre-release National Oceanic and Atmospheric Administration RDMT Timothy Gallaudet, Assistant Secretary of Commerce for Oceans and Atmosphere National Environmental Satellite, Data, and Information Service","type":"report"},"uris":["http://www.mendeley.com/documents/?uuid=18f0db47-fbbe-3806-a49d-832754d61d40"]}],"mendeley":{"formattedCitation":"[65]","plainTextFormattedCitation":"[65]","previouslyFormattedCitation":"[65]"},"properties":{"noteIndex":0},"schema":"https://github.com/citation-style-language/schema/raw/master/csl-citation.json"}</w:instrText>
      </w:r>
      <w:r w:rsidR="003677AB">
        <w:fldChar w:fldCharType="separate"/>
      </w:r>
      <w:r w:rsidR="003677AB" w:rsidRPr="003677AB">
        <w:rPr>
          <w:noProof/>
        </w:rPr>
        <w:t>[65]</w:t>
      </w:r>
      <w:ins w:id="925" w:author="ara952 reza" w:date="2020-09-11T10:46:00Z">
        <w:r w:rsidR="003677AB">
          <w:fldChar w:fldCharType="end"/>
        </w:r>
      </w:ins>
      <w:ins w:id="926" w:author="Ian Church" w:date="2020-11-25T09:58:00Z">
        <w:r w:rsidR="00B70176">
          <w:t xml:space="preserve"> </w:t>
        </w:r>
      </w:ins>
      <w:r>
        <w:t xml:space="preserve">in July and August 2018 (Fig. 2). </w:t>
      </w:r>
      <w:ins w:id="927" w:author="ara952 reza" w:date="2020-09-06T11:46:00Z">
        <w:del w:id="928" w:author="Ian Church" w:date="2020-11-25T09:59:00Z">
          <w:r w:rsidR="00943820" w:rsidDel="000C106F">
            <w:delText xml:space="preserve">Three </w:delText>
          </w:r>
        </w:del>
      </w:ins>
      <w:ins w:id="929" w:author="ara952 reza" w:date="2020-09-06T11:47:00Z">
        <w:del w:id="930" w:author="Ian Church" w:date="2020-11-25T09:59:00Z">
          <w:r w:rsidR="00943820" w:rsidDel="000C106F">
            <w:delText xml:space="preserve">different </w:delText>
          </w:r>
          <w:r w:rsidR="00943820" w:rsidDel="00B70176">
            <w:delText>spots</w:delText>
          </w:r>
          <w:r w:rsidR="00943820" w:rsidDel="000C106F">
            <w:delText xml:space="preserve"> </w:delText>
          </w:r>
        </w:del>
      </w:ins>
      <w:ins w:id="931" w:author="Ian Church" w:date="2020-11-25T09:59:00Z">
        <w:r w:rsidR="000C106F">
          <w:t xml:space="preserve">A </w:t>
        </w:r>
      </w:ins>
      <w:ins w:id="932" w:author="ara952 reza" w:date="2020-09-06T11:47:00Z">
        <w:r w:rsidR="00943820">
          <w:t xml:space="preserve">comparison </w:t>
        </w:r>
      </w:ins>
      <w:ins w:id="933" w:author="ara952 reza" w:date="2020-09-06T11:53:00Z">
        <w:r w:rsidR="00C03FD6">
          <w:t xml:space="preserve">between CTD casts and model output </w:t>
        </w:r>
      </w:ins>
      <w:ins w:id="934" w:author="ara952 reza" w:date="2020-09-06T11:47:00Z">
        <w:r w:rsidR="00943820">
          <w:t xml:space="preserve">are demonstrated in the </w:t>
        </w:r>
      </w:ins>
      <w:ins w:id="935" w:author="ara952 reza" w:date="2020-09-06T11:48:00Z">
        <w:r w:rsidR="00943820">
          <w:t>F</w:t>
        </w:r>
      </w:ins>
      <w:ins w:id="936" w:author="ara952 reza" w:date="2020-09-06T11:47:00Z">
        <w:r w:rsidR="00943820">
          <w:t>igure</w:t>
        </w:r>
      </w:ins>
      <w:ins w:id="937" w:author="ara952 reza" w:date="2020-09-06T11:48:00Z">
        <w:r w:rsidR="00943820">
          <w:t xml:space="preserve"> 13</w:t>
        </w:r>
      </w:ins>
      <w:ins w:id="938" w:author="Ian Church" w:date="2020-11-25T09:59:00Z">
        <w:r w:rsidR="000C106F">
          <w:t xml:space="preserve"> for three locations in the bay of Fundy</w:t>
        </w:r>
      </w:ins>
      <w:ins w:id="939" w:author="ara952 reza" w:date="2020-09-06T11:48:00Z">
        <w:r w:rsidR="00943820">
          <w:t xml:space="preserve">, one at the </w:t>
        </w:r>
        <w:del w:id="940" w:author="Ian Church" w:date="2020-11-25T09:59:00Z">
          <w:r w:rsidR="00943820" w:rsidDel="000C106F">
            <w:delText xml:space="preserve">Bay </w:delText>
          </w:r>
        </w:del>
        <w:r w:rsidR="00943820">
          <w:t xml:space="preserve">entrance, the other </w:t>
        </w:r>
        <w:r w:rsidR="00C03FD6">
          <w:t>in the middle</w:t>
        </w:r>
        <w:del w:id="941" w:author="Ian Church" w:date="2020-11-25T09:59:00Z">
          <w:r w:rsidR="00C03FD6" w:rsidDel="000C106F">
            <w:delText xml:space="preserve"> </w:delText>
          </w:r>
        </w:del>
        <w:del w:id="942" w:author="Ian Church" w:date="2020-11-25T10:00:00Z">
          <w:r w:rsidR="00C03FD6" w:rsidDel="000C106F">
            <w:delText>of the Bay</w:delText>
          </w:r>
        </w:del>
        <w:r w:rsidR="00C03FD6">
          <w:t>, and the last one at the head</w:t>
        </w:r>
        <w:del w:id="943" w:author="Ian Church" w:date="2020-11-25T10:00:00Z">
          <w:r w:rsidR="00C03FD6" w:rsidDel="000C106F">
            <w:delText xml:space="preserve"> of the </w:delText>
          </w:r>
        </w:del>
      </w:ins>
      <w:ins w:id="944" w:author="ara952 reza" w:date="2020-09-06T11:50:00Z">
        <w:del w:id="945" w:author="Ian Church" w:date="2020-11-25T10:00:00Z">
          <w:r w:rsidR="00C03FD6" w:rsidDel="000C106F">
            <w:delText>Bay</w:delText>
          </w:r>
        </w:del>
      </w:ins>
      <w:ins w:id="946" w:author="ara952 reza" w:date="2020-09-06T12:03:00Z">
        <w:r w:rsidR="0091324F">
          <w:t xml:space="preserve"> (Casts are numbered in the Fig.2)</w:t>
        </w:r>
      </w:ins>
      <w:ins w:id="947" w:author="ara952 reza" w:date="2020-09-06T11:50:00Z">
        <w:r w:rsidR="00C03FD6">
          <w:t>.</w:t>
        </w:r>
      </w:ins>
      <w:ins w:id="948" w:author="Ian Church" w:date="2020-11-25T10:01:00Z">
        <w:r w:rsidR="00793091">
          <w:t xml:space="preserve"> The model generated profiles in </w:t>
        </w:r>
      </w:ins>
      <w:moveToRangeStart w:id="949" w:author="Ian Church" w:date="2020-11-25T10:01:00Z" w:name="move57190883"/>
      <w:moveTo w:id="950" w:author="Ian Church" w:date="2020-11-25T10:01:00Z">
        <w:del w:id="951" w:author="Ian Church" w:date="2020-11-25T10:01:00Z">
          <w:r w:rsidR="00793091" w:rsidDel="00793091">
            <w:delText>B</w:delText>
          </w:r>
        </w:del>
      </w:moveTo>
      <w:ins w:id="952" w:author="Ian Church" w:date="2020-11-25T10:01:00Z">
        <w:r w:rsidR="00793091">
          <w:t>b</w:t>
        </w:r>
      </w:ins>
      <w:moveTo w:id="953" w:author="Ian Church" w:date="2020-11-25T10:01:00Z">
        <w:r w:rsidR="00793091">
          <w:t>oth temperature and salinity follow the CTD cast pattern and have a good agreement with the observations.</w:t>
        </w:r>
      </w:moveTo>
    </w:p>
    <w:moveToRangeEnd w:id="949"/>
    <w:p w14:paraId="40A05DA2" w14:textId="25B82024" w:rsidR="00C03FD6" w:rsidRDefault="00C03FD6" w:rsidP="0091324F">
      <w:pPr>
        <w:spacing w:after="0"/>
        <w:jc w:val="both"/>
        <w:rPr>
          <w:ins w:id="954" w:author="ara952 reza" w:date="2020-09-06T12:00:00Z"/>
        </w:rPr>
      </w:pPr>
      <w:ins w:id="955" w:author="ara952 reza" w:date="2020-09-06T11:50:00Z">
        <w:r>
          <w:t xml:space="preserve"> </w:t>
        </w:r>
        <w:del w:id="956" w:author="Ian Church" w:date="2020-11-25T10:00:00Z">
          <w:r w:rsidDel="004408F6">
            <w:delText>More</w:delText>
          </w:r>
        </w:del>
      </w:ins>
      <w:ins w:id="957" w:author="Ian Church" w:date="2020-11-25T10:00:00Z">
        <w:r w:rsidR="004408F6">
          <w:t>A</w:t>
        </w:r>
      </w:ins>
      <w:ins w:id="958" w:author="ara952 reza" w:date="2020-09-06T11:49:00Z">
        <w:r>
          <w:t xml:space="preserve"> statistical analysis on the model output </w:t>
        </w:r>
        <w:del w:id="959" w:author="Ian Church" w:date="2020-11-25T10:00:00Z">
          <w:r w:rsidDel="004408F6">
            <w:delText>are</w:delText>
          </w:r>
        </w:del>
      </w:ins>
      <w:ins w:id="960" w:author="Ian Church" w:date="2020-11-25T10:00:00Z">
        <w:r w:rsidR="004408F6">
          <w:t>is</w:t>
        </w:r>
      </w:ins>
      <w:ins w:id="961" w:author="ara952 reza" w:date="2020-09-06T11:49:00Z">
        <w:r>
          <w:t xml:space="preserve"> provided in the model skill </w:t>
        </w:r>
      </w:ins>
      <w:ins w:id="962" w:author="ara952 reza" w:date="2020-09-06T11:50:00Z">
        <w:r>
          <w:t>assessment</w:t>
        </w:r>
      </w:ins>
      <w:ins w:id="963" w:author="ara952 reza" w:date="2020-09-06T11:59:00Z">
        <w:r w:rsidR="0091324F">
          <w:t xml:space="preserve"> section</w:t>
        </w:r>
      </w:ins>
      <w:ins w:id="964" w:author="ara952 reza" w:date="2020-09-06T11:50:00Z">
        <w:r>
          <w:t xml:space="preserve">. </w:t>
        </w:r>
      </w:ins>
    </w:p>
    <w:p w14:paraId="332EA283" w14:textId="0C0D6311" w:rsidR="0091324F" w:rsidRDefault="0091324F" w:rsidP="00172F2F">
      <w:pPr>
        <w:spacing w:after="0"/>
        <w:jc w:val="both"/>
        <w:rPr>
          <w:ins w:id="965" w:author="ara952 reza" w:date="2020-09-06T11:59:00Z"/>
        </w:rPr>
      </w:pPr>
    </w:p>
    <w:p w14:paraId="2197070A" w14:textId="6BBEFCF2" w:rsidR="0091324F" w:rsidRDefault="00B70176" w:rsidP="00172F2F">
      <w:pPr>
        <w:spacing w:after="0"/>
        <w:jc w:val="both"/>
        <w:rPr>
          <w:ins w:id="966" w:author="ara952 reza" w:date="2020-09-06T11:59:00Z"/>
        </w:rPr>
      </w:pPr>
      <w:r>
        <w:rPr>
          <w:noProof/>
        </w:rPr>
        <mc:AlternateContent>
          <mc:Choice Requires="wpg">
            <w:drawing>
              <wp:anchor distT="0" distB="0" distL="114300" distR="114300" simplePos="0" relativeHeight="251863040" behindDoc="0" locked="0" layoutInCell="1" allowOverlap="1" wp14:anchorId="4CC1491D" wp14:editId="4554D7EB">
                <wp:simplePos x="0" y="0"/>
                <wp:positionH relativeFrom="margin">
                  <wp:posOffset>1079560</wp:posOffset>
                </wp:positionH>
                <wp:positionV relativeFrom="paragraph">
                  <wp:posOffset>80537</wp:posOffset>
                </wp:positionV>
                <wp:extent cx="4381500" cy="3129280"/>
                <wp:effectExtent l="0" t="0" r="0" b="0"/>
                <wp:wrapNone/>
                <wp:docPr id="7" name="Group 7"/>
                <wp:cNvGraphicFramePr/>
                <a:graphic xmlns:a="http://schemas.openxmlformats.org/drawingml/2006/main">
                  <a:graphicData uri="http://schemas.microsoft.com/office/word/2010/wordprocessingGroup">
                    <wpg:wgp>
                      <wpg:cNvGrpSpPr/>
                      <wpg:grpSpPr>
                        <a:xfrm>
                          <a:off x="0" y="0"/>
                          <a:ext cx="4381500" cy="3129280"/>
                          <a:chOff x="0" y="0"/>
                          <a:chExt cx="4381500" cy="3129280"/>
                        </a:xfrm>
                      </wpg:grpSpPr>
                      <wpg:grpSp>
                        <wpg:cNvPr id="66" name="Group 66"/>
                        <wpg:cNvGrpSpPr/>
                        <wpg:grpSpPr>
                          <a:xfrm>
                            <a:off x="0" y="0"/>
                            <a:ext cx="4381500" cy="3129280"/>
                            <a:chOff x="0" y="0"/>
                            <a:chExt cx="4381500" cy="3129280"/>
                          </a:xfrm>
                        </wpg:grpSpPr>
                        <pic:pic xmlns:pic="http://schemas.openxmlformats.org/drawingml/2006/picture">
                          <pic:nvPicPr>
                            <pic:cNvPr id="64" name="Picture 64"/>
                            <pic:cNvPicPr>
                              <a:picLocks noChangeAspect="1"/>
                            </pic:cNvPicPr>
                          </pic:nvPicPr>
                          <pic:blipFill rotWithShape="1">
                            <a:blip r:embed="rId63">
                              <a:extLst>
                                <a:ext uri="{28A0092B-C50C-407E-A947-70E740481C1C}">
                                  <a14:useLocalDpi xmlns:a14="http://schemas.microsoft.com/office/drawing/2010/main" val="0"/>
                                </a:ext>
                              </a:extLst>
                            </a:blip>
                            <a:srcRect t="4377" r="3881"/>
                            <a:stretch/>
                          </pic:blipFill>
                          <pic:spPr bwMode="auto">
                            <a:xfrm>
                              <a:off x="0" y="0"/>
                              <a:ext cx="4381500" cy="3129280"/>
                            </a:xfrm>
                            <a:prstGeom prst="rect">
                              <a:avLst/>
                            </a:prstGeom>
                            <a:noFill/>
                            <a:ln>
                              <a:noFill/>
                            </a:ln>
                            <a:extLst>
                              <a:ext uri="{53640926-AAD7-44D8-BBD7-CCE9431645EC}">
                                <a14:shadowObscured xmlns:a14="http://schemas.microsoft.com/office/drawing/2010/main"/>
                              </a:ext>
                            </a:extLst>
                          </pic:spPr>
                        </pic:pic>
                        <wps:wsp>
                          <wps:cNvPr id="65" name="Text Box 65"/>
                          <wps:cNvSpPr txBox="1"/>
                          <wps:spPr>
                            <a:xfrm>
                              <a:off x="1783080" y="2811780"/>
                              <a:ext cx="1219200" cy="289560"/>
                            </a:xfrm>
                            <a:prstGeom prst="rect">
                              <a:avLst/>
                            </a:prstGeom>
                            <a:solidFill>
                              <a:schemeClr val="lt1"/>
                            </a:solidFill>
                            <a:ln w="6350">
                              <a:noFill/>
                            </a:ln>
                          </wps:spPr>
                          <wps:txbx>
                            <w:txbxContent>
                              <w:p w14:paraId="48D4AB02" w14:textId="1B0B3D2B" w:rsidR="005773C8" w:rsidRPr="0091324F" w:rsidRDefault="005773C8">
                                <w:pPr>
                                  <w:rPr>
                                    <w:color w:val="000000" w:themeColor="text1"/>
                                    <w:rPrChange w:id="967" w:author="ara952 reza" w:date="2020-09-06T12:04:00Z">
                                      <w:rPr/>
                                    </w:rPrChange>
                                  </w:rPr>
                                </w:pPr>
                                <w:ins w:id="968" w:author="ara952 reza" w:date="2020-09-06T12:04:00Z">
                                  <w:r w:rsidRPr="0091324F">
                                    <w:rPr>
                                      <w:color w:val="000000" w:themeColor="text1"/>
                                      <w:rPrChange w:id="969" w:author="ara952 reza" w:date="2020-09-06T12:04:00Z">
                                        <w:rPr/>
                                      </w:rPrChange>
                                    </w:rPr>
                                    <w:t>Temperature in 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Text Box 118"/>
                        <wps:cNvSpPr txBox="1"/>
                        <wps:spPr>
                          <a:xfrm>
                            <a:off x="615950" y="2527300"/>
                            <a:ext cx="447675" cy="200025"/>
                          </a:xfrm>
                          <a:prstGeom prst="rect">
                            <a:avLst/>
                          </a:prstGeom>
                          <a:solidFill>
                            <a:schemeClr val="lt1"/>
                          </a:solidFill>
                          <a:ln w="6350">
                            <a:noFill/>
                          </a:ln>
                        </wps:spPr>
                        <wps:txbx>
                          <w:txbxContent>
                            <w:p w14:paraId="1B4D7F59" w14:textId="3EF3ECEF" w:rsidR="005773C8" w:rsidRPr="005E0C54" w:rsidRDefault="005773C8">
                              <w:pPr>
                                <w:rPr>
                                  <w:sz w:val="16"/>
                                  <w:szCs w:val="16"/>
                                  <w:rPrChange w:id="970" w:author="ara952 reza" w:date="2020-09-09T22:11:00Z">
                                    <w:rPr/>
                                  </w:rPrChange>
                                </w:rPr>
                              </w:pPr>
                              <w:ins w:id="971" w:author="ara952 reza" w:date="2020-09-09T22:11:00Z">
                                <w:r w:rsidRPr="005E0C54">
                                  <w:rPr>
                                    <w:sz w:val="16"/>
                                    <w:szCs w:val="16"/>
                                    <w:rPrChange w:id="972" w:author="ara952 reza" w:date="2020-09-09T22:11:00Z">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911350" y="2540000"/>
                            <a:ext cx="495300" cy="200025"/>
                          </a:xfrm>
                          <a:prstGeom prst="rect">
                            <a:avLst/>
                          </a:prstGeom>
                          <a:solidFill>
                            <a:schemeClr val="lt1"/>
                          </a:solidFill>
                          <a:ln w="6350">
                            <a:noFill/>
                          </a:ln>
                        </wps:spPr>
                        <wps:txbx>
                          <w:txbxContent>
                            <w:p w14:paraId="17036CCC" w14:textId="0BA97265" w:rsidR="005773C8" w:rsidRPr="005E0C54" w:rsidRDefault="005773C8" w:rsidP="005E0C54">
                              <w:pPr>
                                <w:rPr>
                                  <w:sz w:val="16"/>
                                  <w:szCs w:val="16"/>
                                  <w:rPrChange w:id="973" w:author="ara952 reza" w:date="2020-09-09T22:11:00Z">
                                    <w:rPr/>
                                  </w:rPrChange>
                                </w:rPr>
                              </w:pPr>
                              <w:ins w:id="974" w:author="ara952 reza" w:date="2020-09-09T22:11:00Z">
                                <w:r w:rsidRPr="005E0C54">
                                  <w:rPr>
                                    <w:sz w:val="16"/>
                                    <w:szCs w:val="16"/>
                                    <w:rPrChange w:id="975" w:author="ara952 reza" w:date="2020-09-09T22:11:00Z">
                                      <w:rPr/>
                                    </w:rPrChange>
                                  </w:rPr>
                                  <w:t xml:space="preserve">Cast </w:t>
                                </w:r>
                                <w:r>
                                  <w:rPr>
                                    <w:sz w:val="16"/>
                                    <w:szCs w:val="16"/>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3187700" y="2520950"/>
                            <a:ext cx="495300" cy="200025"/>
                          </a:xfrm>
                          <a:prstGeom prst="rect">
                            <a:avLst/>
                          </a:prstGeom>
                          <a:solidFill>
                            <a:schemeClr val="lt1"/>
                          </a:solidFill>
                          <a:ln w="6350">
                            <a:noFill/>
                          </a:ln>
                        </wps:spPr>
                        <wps:txbx>
                          <w:txbxContent>
                            <w:p w14:paraId="63EEAB30" w14:textId="515C0E6A" w:rsidR="005773C8" w:rsidRPr="005E0C54" w:rsidRDefault="005773C8" w:rsidP="005E0C54">
                              <w:pPr>
                                <w:rPr>
                                  <w:sz w:val="16"/>
                                  <w:szCs w:val="16"/>
                                  <w:rPrChange w:id="976" w:author="ara952 reza" w:date="2020-09-09T22:11:00Z">
                                    <w:rPr/>
                                  </w:rPrChange>
                                </w:rPr>
                              </w:pPr>
                              <w:ins w:id="977" w:author="ara952 reza" w:date="2020-09-09T22:11:00Z">
                                <w:r w:rsidRPr="005E0C54">
                                  <w:rPr>
                                    <w:sz w:val="16"/>
                                    <w:szCs w:val="16"/>
                                    <w:rPrChange w:id="978" w:author="ara952 reza" w:date="2020-09-09T22:11:00Z">
                                      <w:rPr/>
                                    </w:rPrChange>
                                  </w:rPr>
                                  <w:t xml:space="preserve">Cast </w:t>
                                </w:r>
                                <w:r>
                                  <w:rPr>
                                    <w:sz w:val="16"/>
                                    <w:szCs w:val="16"/>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C1491D" id="Group 7" o:spid="_x0000_s1103" style="position:absolute;left:0;text-align:left;margin-left:85pt;margin-top:6.35pt;width:345pt;height:246.4pt;z-index:251863040;mso-position-horizontal-relative:margin" coordsize="43815,31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">
                <v:group id="Group 66" o:spid="_x0000_s1104" style="position:absolute;width:43815;height:31292" coordsize="43815,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4" o:spid="_x0000_s1105" type="#_x0000_t75" style="position:absolute;width:43815;height:3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">
                    <v:imagedata r:id="rId64" o:title="" croptop="2869f" cropright="2543f"/>
                  </v:shape>
                  <v:shape id="Text Box 65" o:spid="_x0000_s1106" type="#_x0000_t202" style="position:absolute;left:17830;top:28117;width:1219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48D4AB02" w14:textId="1B0B3D2B" w:rsidR="005773C8" w:rsidRPr="0091324F" w:rsidRDefault="005773C8">
                          <w:pPr>
                            <w:rPr>
                              <w:color w:val="000000" w:themeColor="text1"/>
                              <w:rPrChange w:id="979" w:author="ara952 reza" w:date="2020-09-06T12:04:00Z">
                                <w:rPr/>
                              </w:rPrChange>
                            </w:rPr>
                          </w:pPr>
                          <w:ins w:id="980" w:author="ara952 reza" w:date="2020-09-06T12:04:00Z">
                            <w:r w:rsidRPr="0091324F">
                              <w:rPr>
                                <w:color w:val="000000" w:themeColor="text1"/>
                                <w:rPrChange w:id="981" w:author="ara952 reza" w:date="2020-09-06T12:04:00Z">
                                  <w:rPr/>
                                </w:rPrChange>
                              </w:rPr>
                              <w:t>Temperature in C</w:t>
                            </w:r>
                          </w:ins>
                        </w:p>
                      </w:txbxContent>
                    </v:textbox>
                  </v:shape>
                </v:group>
                <v:shape id="Text Box 118" o:spid="_x0000_s1107" type="#_x0000_t202" style="position:absolute;left:6159;top:25273;width:447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1B4D7F59" w14:textId="3EF3ECEF" w:rsidR="005773C8" w:rsidRPr="005E0C54" w:rsidRDefault="005773C8">
                        <w:pPr>
                          <w:rPr>
                            <w:sz w:val="16"/>
                            <w:szCs w:val="16"/>
                            <w:rPrChange w:id="982" w:author="ara952 reza" w:date="2020-09-09T22:11:00Z">
                              <w:rPr/>
                            </w:rPrChange>
                          </w:rPr>
                        </w:pPr>
                        <w:ins w:id="983" w:author="ara952 reza" w:date="2020-09-09T22:11:00Z">
                          <w:r w:rsidRPr="005E0C54">
                            <w:rPr>
                              <w:sz w:val="16"/>
                              <w:szCs w:val="16"/>
                              <w:rPrChange w:id="984" w:author="ara952 reza" w:date="2020-09-09T22:11:00Z">
                                <w:rPr/>
                              </w:rPrChange>
                            </w:rPr>
                            <w:t>Cast 1</w:t>
                          </w:r>
                        </w:ins>
                      </w:p>
                    </w:txbxContent>
                  </v:textbox>
                </v:shape>
                <v:shape id="Text Box 119" o:spid="_x0000_s1108" type="#_x0000_t202" style="position:absolute;left:19113;top:25400;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17036CCC" w14:textId="0BA97265" w:rsidR="005773C8" w:rsidRPr="005E0C54" w:rsidRDefault="005773C8" w:rsidP="005E0C54">
                        <w:pPr>
                          <w:rPr>
                            <w:sz w:val="16"/>
                            <w:szCs w:val="16"/>
                            <w:rPrChange w:id="985" w:author="ara952 reza" w:date="2020-09-09T22:11:00Z">
                              <w:rPr/>
                            </w:rPrChange>
                          </w:rPr>
                        </w:pPr>
                        <w:ins w:id="986" w:author="ara952 reza" w:date="2020-09-09T22:11:00Z">
                          <w:r w:rsidRPr="005E0C54">
                            <w:rPr>
                              <w:sz w:val="16"/>
                              <w:szCs w:val="16"/>
                              <w:rPrChange w:id="987" w:author="ara952 reza" w:date="2020-09-09T22:11:00Z">
                                <w:rPr/>
                              </w:rPrChange>
                            </w:rPr>
                            <w:t xml:space="preserve">Cast </w:t>
                          </w:r>
                          <w:r>
                            <w:rPr>
                              <w:sz w:val="16"/>
                              <w:szCs w:val="16"/>
                            </w:rPr>
                            <w:t>2</w:t>
                          </w:r>
                        </w:ins>
                      </w:p>
                    </w:txbxContent>
                  </v:textbox>
                </v:shape>
                <v:shape id="Text Box 120" o:spid="_x0000_s1109" type="#_x0000_t202" style="position:absolute;left:31877;top:25209;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Oe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zw5RmZQK+uAAAA//8DAFBLAQItABQABgAIAAAAIQDb4fbL7gAAAIUBAAATAAAAAAAA&#10;AAAAAAAAAAAAAABbQ29udGVudF9UeXBlc10ueG1sUEsBAi0AFAAGAAgAAAAhAFr0LFu/AAAAFQEA&#10;AAsAAAAAAAAAAAAAAAAAHwEAAF9yZWxzLy5yZWxzUEsBAi0AFAAGAAgAAAAhAKyFY57HAAAA3AAA&#10;AA8AAAAAAAAAAAAAAAAABwIAAGRycy9kb3ducmV2LnhtbFBLBQYAAAAAAwADALcAAAD7AgAAAAA=&#10;" fillcolor="white [3201]" stroked="f" strokeweight=".5pt">
                  <v:textbox>
                    <w:txbxContent>
                      <w:p w14:paraId="63EEAB30" w14:textId="515C0E6A" w:rsidR="005773C8" w:rsidRPr="005E0C54" w:rsidRDefault="005773C8" w:rsidP="005E0C54">
                        <w:pPr>
                          <w:rPr>
                            <w:sz w:val="16"/>
                            <w:szCs w:val="16"/>
                            <w:rPrChange w:id="988" w:author="ara952 reza" w:date="2020-09-09T22:11:00Z">
                              <w:rPr/>
                            </w:rPrChange>
                          </w:rPr>
                        </w:pPr>
                        <w:ins w:id="989" w:author="ara952 reza" w:date="2020-09-09T22:11:00Z">
                          <w:r w:rsidRPr="005E0C54">
                            <w:rPr>
                              <w:sz w:val="16"/>
                              <w:szCs w:val="16"/>
                              <w:rPrChange w:id="990" w:author="ara952 reza" w:date="2020-09-09T22:11:00Z">
                                <w:rPr/>
                              </w:rPrChange>
                            </w:rPr>
                            <w:t xml:space="preserve">Cast </w:t>
                          </w:r>
                          <w:r>
                            <w:rPr>
                              <w:sz w:val="16"/>
                              <w:szCs w:val="16"/>
                            </w:rPr>
                            <w:t>3</w:t>
                          </w:r>
                        </w:ins>
                      </w:p>
                    </w:txbxContent>
                  </v:textbox>
                </v:shape>
                <w10:wrap anchorx="margin"/>
              </v:group>
            </w:pict>
          </mc:Fallback>
        </mc:AlternateContent>
      </w:r>
    </w:p>
    <w:p w14:paraId="4DE1BECB" w14:textId="46718CBC" w:rsidR="0091324F" w:rsidRDefault="0089407A" w:rsidP="00172F2F">
      <w:pPr>
        <w:spacing w:after="0"/>
        <w:jc w:val="both"/>
        <w:rPr>
          <w:ins w:id="991" w:author="ara952 reza" w:date="2020-09-06T11:59:00Z"/>
        </w:rPr>
      </w:pPr>
      <w:ins w:id="992" w:author="ara952 reza" w:date="2020-09-06T12:14:00Z">
        <w:r>
          <w:rPr>
            <w:noProof/>
          </w:rPr>
          <mc:AlternateContent>
            <mc:Choice Requires="wps">
              <w:drawing>
                <wp:anchor distT="0" distB="0" distL="114300" distR="114300" simplePos="0" relativeHeight="251789312" behindDoc="0" locked="0" layoutInCell="1" allowOverlap="1" wp14:anchorId="4392E8D1" wp14:editId="3A14DC3B">
                  <wp:simplePos x="0" y="0"/>
                  <wp:positionH relativeFrom="column">
                    <wp:posOffset>1410970</wp:posOffset>
                  </wp:positionH>
                  <wp:positionV relativeFrom="paragraph">
                    <wp:posOffset>35560</wp:posOffset>
                  </wp:positionV>
                  <wp:extent cx="240324" cy="297180"/>
                  <wp:effectExtent l="0" t="0" r="7620" b="7620"/>
                  <wp:wrapNone/>
                  <wp:docPr id="74" name="Text Box 74"/>
                  <wp:cNvGraphicFramePr/>
                  <a:graphic xmlns:a="http://schemas.openxmlformats.org/drawingml/2006/main">
                    <a:graphicData uri="http://schemas.microsoft.com/office/word/2010/wordprocessingShape">
                      <wps:wsp>
                        <wps:cNvSpPr txBox="1"/>
                        <wps:spPr>
                          <a:xfrm>
                            <a:off x="0" y="0"/>
                            <a:ext cx="240324" cy="297180"/>
                          </a:xfrm>
                          <a:prstGeom prst="rect">
                            <a:avLst/>
                          </a:prstGeom>
                          <a:solidFill>
                            <a:schemeClr val="lt1"/>
                          </a:solidFill>
                          <a:ln w="6350">
                            <a:noFill/>
                          </a:ln>
                        </wps:spPr>
                        <wps:txbx>
                          <w:txbxContent>
                            <w:p w14:paraId="1008077D" w14:textId="3F60CCCB" w:rsidR="005773C8" w:rsidRPr="003E5A56" w:rsidRDefault="005773C8">
                              <w:pPr>
                                <w:rPr>
                                  <w:b/>
                                  <w:bCs/>
                                  <w:rPrChange w:id="993" w:author="ara952 reza" w:date="2020-09-06T12:15:00Z">
                                    <w:rPr/>
                                  </w:rPrChange>
                                </w:rPr>
                              </w:pPr>
                              <w:ins w:id="994" w:author="ara952 reza" w:date="2020-09-06T12:14:00Z">
                                <w:r w:rsidRPr="003E5A56">
                                  <w:rPr>
                                    <w:b/>
                                    <w:bCs/>
                                    <w:rPrChange w:id="995" w:author="ara952 reza" w:date="2020-09-06T12:15:00Z">
                                      <w:rPr/>
                                    </w:rPrChange>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E8D1" id="Text Box 74" o:spid="_x0000_s1110" type="#_x0000_t202" style="position:absolute;left:0;text-align:left;margin-left:111.1pt;margin-top:2.8pt;width:18.9pt;height:23.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" fillcolor="white [3201]" stroked="f" strokeweight=".5pt">
                  <v:textbox>
                    <w:txbxContent>
                      <w:p w14:paraId="1008077D" w14:textId="3F60CCCB" w:rsidR="005773C8" w:rsidRPr="003E5A56" w:rsidRDefault="005773C8">
                        <w:pPr>
                          <w:rPr>
                            <w:b/>
                            <w:bCs/>
                            <w:rPrChange w:id="996" w:author="ara952 reza" w:date="2020-09-06T12:15:00Z">
                              <w:rPr/>
                            </w:rPrChange>
                          </w:rPr>
                        </w:pPr>
                        <w:ins w:id="997" w:author="ara952 reza" w:date="2020-09-06T12:14:00Z">
                          <w:r w:rsidRPr="003E5A56">
                            <w:rPr>
                              <w:b/>
                              <w:bCs/>
                              <w:rPrChange w:id="998" w:author="ara952 reza" w:date="2020-09-06T12:15:00Z">
                                <w:rPr/>
                              </w:rPrChange>
                            </w:rPr>
                            <w:t>a</w:t>
                          </w:r>
                        </w:ins>
                      </w:p>
                    </w:txbxContent>
                  </v:textbox>
                </v:shape>
              </w:pict>
            </mc:Fallback>
          </mc:AlternateContent>
        </w:r>
      </w:ins>
    </w:p>
    <w:p w14:paraId="20A21301" w14:textId="37B2FD0E" w:rsidR="0091324F" w:rsidRDefault="0091324F" w:rsidP="00172F2F">
      <w:pPr>
        <w:spacing w:after="0"/>
        <w:jc w:val="both"/>
        <w:rPr>
          <w:ins w:id="999" w:author="ara952 reza" w:date="2020-09-06T11:59:00Z"/>
        </w:rPr>
      </w:pPr>
    </w:p>
    <w:p w14:paraId="61C99EAF" w14:textId="4C1567E7" w:rsidR="0091324F" w:rsidRDefault="0091324F" w:rsidP="00172F2F">
      <w:pPr>
        <w:spacing w:after="0"/>
        <w:jc w:val="both"/>
        <w:rPr>
          <w:ins w:id="1000" w:author="ara952 reza" w:date="2020-09-06T11:59:00Z"/>
        </w:rPr>
      </w:pPr>
    </w:p>
    <w:p w14:paraId="6EF26BAC" w14:textId="5A35EBF0" w:rsidR="0091324F" w:rsidRDefault="0091324F" w:rsidP="00172F2F">
      <w:pPr>
        <w:spacing w:after="0"/>
        <w:jc w:val="both"/>
        <w:rPr>
          <w:ins w:id="1001" w:author="ara952 reza" w:date="2020-09-06T11:59:00Z"/>
        </w:rPr>
      </w:pPr>
    </w:p>
    <w:p w14:paraId="125232DF" w14:textId="470E8924" w:rsidR="0091324F" w:rsidRDefault="0091324F" w:rsidP="00172F2F">
      <w:pPr>
        <w:spacing w:after="0"/>
        <w:jc w:val="both"/>
        <w:rPr>
          <w:ins w:id="1002" w:author="ara952 reza" w:date="2020-09-06T11:59:00Z"/>
        </w:rPr>
      </w:pPr>
    </w:p>
    <w:p w14:paraId="7870E892" w14:textId="448A0194" w:rsidR="0091324F" w:rsidRDefault="0091324F" w:rsidP="00172F2F">
      <w:pPr>
        <w:spacing w:after="0"/>
        <w:jc w:val="both"/>
        <w:rPr>
          <w:ins w:id="1003" w:author="ara952 reza" w:date="2020-09-06T11:59:00Z"/>
        </w:rPr>
      </w:pPr>
    </w:p>
    <w:p w14:paraId="1F29E094" w14:textId="6D5D4437" w:rsidR="0091324F" w:rsidRDefault="0091324F" w:rsidP="00172F2F">
      <w:pPr>
        <w:spacing w:after="0"/>
        <w:jc w:val="both"/>
        <w:rPr>
          <w:ins w:id="1004" w:author="ara952 reza" w:date="2020-09-06T11:59:00Z"/>
        </w:rPr>
      </w:pPr>
    </w:p>
    <w:p w14:paraId="61C021EE" w14:textId="133CAF36" w:rsidR="0091324F" w:rsidRDefault="0091324F" w:rsidP="00172F2F">
      <w:pPr>
        <w:spacing w:after="0"/>
        <w:jc w:val="both"/>
        <w:rPr>
          <w:ins w:id="1005" w:author="ara952 reza" w:date="2020-09-06T11:59:00Z"/>
        </w:rPr>
      </w:pPr>
    </w:p>
    <w:p w14:paraId="5D617A68" w14:textId="7F108125" w:rsidR="0091324F" w:rsidRDefault="0091324F" w:rsidP="00172F2F">
      <w:pPr>
        <w:spacing w:after="0"/>
        <w:jc w:val="both"/>
        <w:rPr>
          <w:ins w:id="1006" w:author="ara952 reza" w:date="2020-09-06T11:59:00Z"/>
        </w:rPr>
      </w:pPr>
    </w:p>
    <w:p w14:paraId="0DE74BE6" w14:textId="5C5484C4" w:rsidR="0091324F" w:rsidRDefault="0091324F" w:rsidP="00172F2F">
      <w:pPr>
        <w:spacing w:after="0"/>
        <w:jc w:val="both"/>
        <w:rPr>
          <w:ins w:id="1007" w:author="ara952 reza" w:date="2020-09-06T11:59:00Z"/>
        </w:rPr>
      </w:pPr>
    </w:p>
    <w:p w14:paraId="7A77A9A6" w14:textId="433205EC" w:rsidR="0091324F" w:rsidRDefault="0091324F" w:rsidP="00172F2F">
      <w:pPr>
        <w:spacing w:after="0"/>
        <w:jc w:val="both"/>
        <w:rPr>
          <w:ins w:id="1008" w:author="ara952 reza" w:date="2020-09-06T11:59:00Z"/>
        </w:rPr>
      </w:pPr>
    </w:p>
    <w:p w14:paraId="6ECCA919" w14:textId="38A0E8C3" w:rsidR="0091324F" w:rsidRDefault="0091324F" w:rsidP="00172F2F">
      <w:pPr>
        <w:spacing w:after="0"/>
        <w:jc w:val="both"/>
        <w:rPr>
          <w:ins w:id="1009" w:author="ara952 reza" w:date="2020-09-06T11:59:00Z"/>
        </w:rPr>
      </w:pPr>
    </w:p>
    <w:p w14:paraId="3D31481C" w14:textId="1DFF7B07" w:rsidR="0091324F" w:rsidRDefault="0091324F" w:rsidP="00172F2F">
      <w:pPr>
        <w:spacing w:after="0"/>
        <w:jc w:val="both"/>
        <w:rPr>
          <w:ins w:id="1010" w:author="ara952 reza" w:date="2020-09-06T11:59:00Z"/>
        </w:rPr>
      </w:pPr>
    </w:p>
    <w:p w14:paraId="7C5032A3" w14:textId="6C62019E" w:rsidR="0091324F" w:rsidRDefault="0091324F" w:rsidP="00172F2F">
      <w:pPr>
        <w:spacing w:after="0"/>
        <w:jc w:val="both"/>
        <w:rPr>
          <w:ins w:id="1011" w:author="ara952 reza" w:date="2020-09-06T11:59:00Z"/>
        </w:rPr>
      </w:pPr>
    </w:p>
    <w:p w14:paraId="1C0561AD" w14:textId="7A9B157A" w:rsidR="0091324F" w:rsidRDefault="0091324F" w:rsidP="00172F2F">
      <w:pPr>
        <w:spacing w:after="0"/>
        <w:jc w:val="both"/>
        <w:rPr>
          <w:ins w:id="1012" w:author="ara952 reza" w:date="2020-09-06T11:59:00Z"/>
        </w:rPr>
      </w:pPr>
    </w:p>
    <w:p w14:paraId="4F18CDC8" w14:textId="2A93DBE3" w:rsidR="0091324F" w:rsidRDefault="005773C8" w:rsidP="00172F2F">
      <w:pPr>
        <w:spacing w:after="0"/>
        <w:jc w:val="both"/>
        <w:rPr>
          <w:ins w:id="1013" w:author="ara952 reza" w:date="2020-09-06T11:51:00Z"/>
        </w:rPr>
      </w:pPr>
      <w:r>
        <w:rPr>
          <w:noProof/>
        </w:rPr>
        <mc:AlternateContent>
          <mc:Choice Requires="wpg">
            <w:drawing>
              <wp:anchor distT="0" distB="0" distL="114300" distR="114300" simplePos="0" relativeHeight="251837440" behindDoc="0" locked="0" layoutInCell="1" allowOverlap="1" wp14:anchorId="03C40153" wp14:editId="43F0E8F8">
                <wp:simplePos x="0" y="0"/>
                <wp:positionH relativeFrom="column">
                  <wp:posOffset>1216768</wp:posOffset>
                </wp:positionH>
                <wp:positionV relativeFrom="paragraph">
                  <wp:posOffset>5715</wp:posOffset>
                </wp:positionV>
                <wp:extent cx="4121150" cy="2546350"/>
                <wp:effectExtent l="0" t="0" r="0" b="6350"/>
                <wp:wrapNone/>
                <wp:docPr id="8" name="Group 8"/>
                <wp:cNvGraphicFramePr/>
                <a:graphic xmlns:a="http://schemas.openxmlformats.org/drawingml/2006/main">
                  <a:graphicData uri="http://schemas.microsoft.com/office/word/2010/wordprocessingGroup">
                    <wpg:wgp>
                      <wpg:cNvGrpSpPr/>
                      <wpg:grpSpPr>
                        <a:xfrm>
                          <a:off x="0" y="0"/>
                          <a:ext cx="4121150" cy="2546350"/>
                          <a:chOff x="0" y="0"/>
                          <a:chExt cx="4121150" cy="2546350"/>
                        </a:xfrm>
                      </wpg:grpSpPr>
                      <wpg:grpSp>
                        <wpg:cNvPr id="69" name="Group 69"/>
                        <wpg:cNvGrpSpPr/>
                        <wpg:grpSpPr>
                          <a:xfrm>
                            <a:off x="0" y="0"/>
                            <a:ext cx="4121150" cy="2546350"/>
                            <a:chOff x="0" y="0"/>
                            <a:chExt cx="4297680" cy="2514600"/>
                          </a:xfrm>
                        </wpg:grpSpPr>
                        <pic:pic xmlns:pic="http://schemas.openxmlformats.org/drawingml/2006/picture">
                          <pic:nvPicPr>
                            <pic:cNvPr id="67" name="Picture 67"/>
                            <pic:cNvPicPr>
                              <a:picLocks noChangeAspect="1"/>
                            </pic:cNvPicPr>
                          </pic:nvPicPr>
                          <pic:blipFill rotWithShape="1">
                            <a:blip r:embed="rId65">
                              <a:extLst>
                                <a:ext uri="{28A0092B-C50C-407E-A947-70E740481C1C}">
                                  <a14:useLocalDpi xmlns:a14="http://schemas.microsoft.com/office/drawing/2010/main" val="0"/>
                                </a:ext>
                              </a:extLst>
                            </a:blip>
                            <a:srcRect l="5000" t="4225" r="5000" b="5380"/>
                            <a:stretch/>
                          </pic:blipFill>
                          <pic:spPr bwMode="auto">
                            <a:xfrm>
                              <a:off x="0" y="0"/>
                              <a:ext cx="4297680" cy="2356485"/>
                            </a:xfrm>
                            <a:prstGeom prst="rect">
                              <a:avLst/>
                            </a:prstGeom>
                            <a:noFill/>
                            <a:ln>
                              <a:noFill/>
                            </a:ln>
                            <a:extLst>
                              <a:ext uri="{53640926-AAD7-44D8-BBD7-CCE9431645EC}">
                                <a14:shadowObscured xmlns:a14="http://schemas.microsoft.com/office/drawing/2010/main"/>
                              </a:ext>
                            </a:extLst>
                          </pic:spPr>
                        </pic:pic>
                        <wps:wsp>
                          <wps:cNvPr id="68" name="Text Box 68"/>
                          <wps:cNvSpPr txBox="1"/>
                          <wps:spPr>
                            <a:xfrm>
                              <a:off x="1775460" y="2225040"/>
                              <a:ext cx="967740" cy="289560"/>
                            </a:xfrm>
                            <a:prstGeom prst="rect">
                              <a:avLst/>
                            </a:prstGeom>
                            <a:solidFill>
                              <a:schemeClr val="lt1"/>
                            </a:solidFill>
                            <a:ln w="6350">
                              <a:noFill/>
                            </a:ln>
                          </wps:spPr>
                          <wps:txbx>
                            <w:txbxContent>
                              <w:p w14:paraId="6E3BBFEA" w14:textId="033EA379" w:rsidR="005773C8" w:rsidRPr="0091324F" w:rsidRDefault="005773C8" w:rsidP="0091324F">
                                <w:pPr>
                                  <w:rPr>
                                    <w:color w:val="000000" w:themeColor="text1"/>
                                    <w:rPrChange w:id="1014" w:author="ara952 reza" w:date="2020-09-06T12:04:00Z">
                                      <w:rPr/>
                                    </w:rPrChange>
                                  </w:rPr>
                                </w:pPr>
                                <w:ins w:id="1015" w:author="ara952 reza" w:date="2020-09-06T12:07:00Z">
                                  <w:r>
                                    <w:rPr>
                                      <w:color w:val="000000" w:themeColor="text1"/>
                                    </w:rPr>
                                    <w:t>Salinity in ppt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93700" y="209550"/>
                            <a:ext cx="234950" cy="274955"/>
                          </a:xfrm>
                          <a:prstGeom prst="rect">
                            <a:avLst/>
                          </a:prstGeom>
                          <a:solidFill>
                            <a:schemeClr val="lt1"/>
                          </a:solidFill>
                          <a:ln w="6350">
                            <a:noFill/>
                          </a:ln>
                        </wps:spPr>
                        <wps:txbx>
                          <w:txbxContent>
                            <w:p w14:paraId="1E3A99F6" w14:textId="64CCFC8F" w:rsidR="005773C8" w:rsidRPr="003E5A56" w:rsidRDefault="005773C8" w:rsidP="003E5A56">
                              <w:pPr>
                                <w:rPr>
                                  <w:b/>
                                  <w:bCs/>
                                  <w:rPrChange w:id="1016" w:author="ara952 reza" w:date="2020-09-06T12:15:00Z">
                                    <w:rPr/>
                                  </w:rPrChange>
                                </w:rPr>
                              </w:pPr>
                              <w:ins w:id="1017" w:author="ara952 reza" w:date="2020-09-06T12:15:00Z">
                                <w:r w:rsidRPr="003E5A56">
                                  <w:rPr>
                                    <w:b/>
                                    <w:bCs/>
                                    <w:rPrChange w:id="1018" w:author="ara952 reza" w:date="2020-09-06T12:15:00Z">
                                      <w:rPr/>
                                    </w:rPrChange>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368300" y="2025650"/>
                            <a:ext cx="447675" cy="200025"/>
                          </a:xfrm>
                          <a:prstGeom prst="rect">
                            <a:avLst/>
                          </a:prstGeom>
                          <a:solidFill>
                            <a:schemeClr val="lt1"/>
                          </a:solidFill>
                          <a:ln w="6350">
                            <a:noFill/>
                          </a:ln>
                        </wps:spPr>
                        <wps:txbx>
                          <w:txbxContent>
                            <w:p w14:paraId="56D530C8" w14:textId="77777777" w:rsidR="005773C8" w:rsidRPr="005E0C54" w:rsidRDefault="005773C8" w:rsidP="005E0C54">
                              <w:pPr>
                                <w:rPr>
                                  <w:sz w:val="16"/>
                                  <w:szCs w:val="16"/>
                                  <w:rPrChange w:id="1019" w:author="ara952 reza" w:date="2020-09-09T22:11:00Z">
                                    <w:rPr/>
                                  </w:rPrChange>
                                </w:rPr>
                              </w:pPr>
                              <w:ins w:id="1020" w:author="ara952 reza" w:date="2020-09-09T22:11:00Z">
                                <w:r w:rsidRPr="005E0C54">
                                  <w:rPr>
                                    <w:sz w:val="16"/>
                                    <w:szCs w:val="16"/>
                                    <w:rPrChange w:id="1021" w:author="ara952 reza" w:date="2020-09-09T22:11:00Z">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1676400" y="2006600"/>
                            <a:ext cx="495300" cy="200025"/>
                          </a:xfrm>
                          <a:prstGeom prst="rect">
                            <a:avLst/>
                          </a:prstGeom>
                          <a:solidFill>
                            <a:schemeClr val="lt1"/>
                          </a:solidFill>
                          <a:ln w="6350">
                            <a:noFill/>
                          </a:ln>
                        </wps:spPr>
                        <wps:txbx>
                          <w:txbxContent>
                            <w:p w14:paraId="6EECAEE0" w14:textId="77777777" w:rsidR="005773C8" w:rsidRPr="005E0C54" w:rsidRDefault="005773C8" w:rsidP="005E0C54">
                              <w:pPr>
                                <w:rPr>
                                  <w:sz w:val="16"/>
                                  <w:szCs w:val="16"/>
                                  <w:rPrChange w:id="1022" w:author="ara952 reza" w:date="2020-09-09T22:11:00Z">
                                    <w:rPr/>
                                  </w:rPrChange>
                                </w:rPr>
                              </w:pPr>
                              <w:ins w:id="1023" w:author="ara952 reza" w:date="2020-09-09T22:11:00Z">
                                <w:r w:rsidRPr="005E0C54">
                                  <w:rPr>
                                    <w:sz w:val="16"/>
                                    <w:szCs w:val="16"/>
                                    <w:rPrChange w:id="1024" w:author="ara952 reza" w:date="2020-09-09T22:11:00Z">
                                      <w:rPr/>
                                    </w:rPrChange>
                                  </w:rPr>
                                  <w:t xml:space="preserve">Cast </w:t>
                                </w:r>
                                <w:r>
                                  <w:rPr>
                                    <w:sz w:val="16"/>
                                    <w:szCs w:val="16"/>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2984500" y="2025650"/>
                            <a:ext cx="495300" cy="200025"/>
                          </a:xfrm>
                          <a:prstGeom prst="rect">
                            <a:avLst/>
                          </a:prstGeom>
                          <a:solidFill>
                            <a:schemeClr val="lt1"/>
                          </a:solidFill>
                          <a:ln w="6350">
                            <a:noFill/>
                          </a:ln>
                        </wps:spPr>
                        <wps:txbx>
                          <w:txbxContent>
                            <w:p w14:paraId="43E0AF45" w14:textId="77777777" w:rsidR="005773C8" w:rsidRPr="005E0C54" w:rsidRDefault="005773C8" w:rsidP="005E0C54">
                              <w:pPr>
                                <w:rPr>
                                  <w:sz w:val="16"/>
                                  <w:szCs w:val="16"/>
                                  <w:rPrChange w:id="1025" w:author="ara952 reza" w:date="2020-09-09T22:11:00Z">
                                    <w:rPr/>
                                  </w:rPrChange>
                                </w:rPr>
                              </w:pPr>
                              <w:ins w:id="1026" w:author="ara952 reza" w:date="2020-09-09T22:11:00Z">
                                <w:r w:rsidRPr="005E0C54">
                                  <w:rPr>
                                    <w:sz w:val="16"/>
                                    <w:szCs w:val="16"/>
                                    <w:rPrChange w:id="1027" w:author="ara952 reza" w:date="2020-09-09T22:11:00Z">
                                      <w:rPr/>
                                    </w:rPrChange>
                                  </w:rPr>
                                  <w:t xml:space="preserve">Cast </w:t>
                                </w:r>
                                <w:r>
                                  <w:rPr>
                                    <w:sz w:val="16"/>
                                    <w:szCs w:val="16"/>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C40153" id="Group 8" o:spid="_x0000_s1111" style="position:absolute;left:0;text-align:left;margin-left:95.8pt;margin-top:.45pt;width:324.5pt;height:200.5pt;z-index:251837440" coordsize="41211,2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&#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">
                <v:group id="Group 69" o:spid="_x0000_s1112" style="position:absolute;width:41211;height:25463" coordsize="4297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7" o:spid="_x0000_s1113" type="#_x0000_t75" style="position:absolute;width:42976;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">
                    <v:imagedata r:id="rId66" o:title="" croptop="2769f" cropbottom="3526f" cropleft="3277f" cropright="3277f"/>
                  </v:shape>
                  <v:shape id="Text Box 68" o:spid="_x0000_s1114" type="#_x0000_t202" style="position:absolute;left:17754;top:22250;width:967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6E3BBFEA" w14:textId="033EA379" w:rsidR="005773C8" w:rsidRPr="0091324F" w:rsidRDefault="005773C8" w:rsidP="0091324F">
                          <w:pPr>
                            <w:rPr>
                              <w:color w:val="000000" w:themeColor="text1"/>
                              <w:rPrChange w:id="1028" w:author="ara952 reza" w:date="2020-09-06T12:04:00Z">
                                <w:rPr/>
                              </w:rPrChange>
                            </w:rPr>
                          </w:pPr>
                          <w:ins w:id="1029" w:author="ara952 reza" w:date="2020-09-06T12:07:00Z">
                            <w:r>
                              <w:rPr>
                                <w:color w:val="000000" w:themeColor="text1"/>
                              </w:rPr>
                              <w:t>Salinity in ppt</w:t>
                            </w:r>
                          </w:ins>
                        </w:p>
                      </w:txbxContent>
                    </v:textbox>
                  </v:shape>
                </v:group>
                <v:shape id="Text Box 80" o:spid="_x0000_s1115" type="#_x0000_t202" style="position:absolute;left:3937;top:2095;width:234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E3A99F6" w14:textId="64CCFC8F" w:rsidR="005773C8" w:rsidRPr="003E5A56" w:rsidRDefault="005773C8" w:rsidP="003E5A56">
                        <w:pPr>
                          <w:rPr>
                            <w:b/>
                            <w:bCs/>
                            <w:rPrChange w:id="1030" w:author="ara952 reza" w:date="2020-09-06T12:15:00Z">
                              <w:rPr/>
                            </w:rPrChange>
                          </w:rPr>
                        </w:pPr>
                        <w:ins w:id="1031" w:author="ara952 reza" w:date="2020-09-06T12:15:00Z">
                          <w:r w:rsidRPr="003E5A56">
                            <w:rPr>
                              <w:b/>
                              <w:bCs/>
                              <w:rPrChange w:id="1032" w:author="ara952 reza" w:date="2020-09-06T12:15:00Z">
                                <w:rPr/>
                              </w:rPrChange>
                            </w:rPr>
                            <w:t>b</w:t>
                          </w:r>
                        </w:ins>
                      </w:p>
                    </w:txbxContent>
                  </v:textbox>
                </v:shape>
                <v:shape id="Text Box 121" o:spid="_x0000_s1116" type="#_x0000_t202" style="position:absolute;left:3683;top:20256;width:4476;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" fillcolor="white [3201]" stroked="f" strokeweight=".5pt">
                  <v:textbox>
                    <w:txbxContent>
                      <w:p w14:paraId="56D530C8" w14:textId="77777777" w:rsidR="005773C8" w:rsidRPr="005E0C54" w:rsidRDefault="005773C8" w:rsidP="005E0C54">
                        <w:pPr>
                          <w:rPr>
                            <w:sz w:val="16"/>
                            <w:szCs w:val="16"/>
                            <w:rPrChange w:id="1033" w:author="ara952 reza" w:date="2020-09-09T22:11:00Z">
                              <w:rPr/>
                            </w:rPrChange>
                          </w:rPr>
                        </w:pPr>
                        <w:ins w:id="1034" w:author="ara952 reza" w:date="2020-09-09T22:11:00Z">
                          <w:r w:rsidRPr="005E0C54">
                            <w:rPr>
                              <w:sz w:val="16"/>
                              <w:szCs w:val="16"/>
                              <w:rPrChange w:id="1035" w:author="ara952 reza" w:date="2020-09-09T22:11:00Z">
                                <w:rPr/>
                              </w:rPrChange>
                            </w:rPr>
                            <w:t>Cast 1</w:t>
                          </w:r>
                        </w:ins>
                      </w:p>
                    </w:txbxContent>
                  </v:textbox>
                </v:shape>
                <v:shape id="Text Box 122" o:spid="_x0000_s1117" type="#_x0000_t202" style="position:absolute;left:16764;top:20066;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6EECAEE0" w14:textId="77777777" w:rsidR="005773C8" w:rsidRPr="005E0C54" w:rsidRDefault="005773C8" w:rsidP="005E0C54">
                        <w:pPr>
                          <w:rPr>
                            <w:sz w:val="16"/>
                            <w:szCs w:val="16"/>
                            <w:rPrChange w:id="1036" w:author="ara952 reza" w:date="2020-09-09T22:11:00Z">
                              <w:rPr/>
                            </w:rPrChange>
                          </w:rPr>
                        </w:pPr>
                        <w:ins w:id="1037" w:author="ara952 reza" w:date="2020-09-09T22:11:00Z">
                          <w:r w:rsidRPr="005E0C54">
                            <w:rPr>
                              <w:sz w:val="16"/>
                              <w:szCs w:val="16"/>
                              <w:rPrChange w:id="1038" w:author="ara952 reza" w:date="2020-09-09T22:11:00Z">
                                <w:rPr/>
                              </w:rPrChange>
                            </w:rPr>
                            <w:t xml:space="preserve">Cast </w:t>
                          </w:r>
                          <w:r>
                            <w:rPr>
                              <w:sz w:val="16"/>
                              <w:szCs w:val="16"/>
                            </w:rPr>
                            <w:t>2</w:t>
                          </w:r>
                        </w:ins>
                      </w:p>
                    </w:txbxContent>
                  </v:textbox>
                </v:shape>
                <v:shape id="Text Box 123" o:spid="_x0000_s1118" type="#_x0000_t202" style="position:absolute;left:29845;top:20256;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" fillcolor="white [3201]" stroked="f" strokeweight=".5pt">
                  <v:textbox>
                    <w:txbxContent>
                      <w:p w14:paraId="43E0AF45" w14:textId="77777777" w:rsidR="005773C8" w:rsidRPr="005E0C54" w:rsidRDefault="005773C8" w:rsidP="005E0C54">
                        <w:pPr>
                          <w:rPr>
                            <w:sz w:val="16"/>
                            <w:szCs w:val="16"/>
                            <w:rPrChange w:id="1039" w:author="ara952 reza" w:date="2020-09-09T22:11:00Z">
                              <w:rPr/>
                            </w:rPrChange>
                          </w:rPr>
                        </w:pPr>
                        <w:ins w:id="1040" w:author="ara952 reza" w:date="2020-09-09T22:11:00Z">
                          <w:r w:rsidRPr="005E0C54">
                            <w:rPr>
                              <w:sz w:val="16"/>
                              <w:szCs w:val="16"/>
                              <w:rPrChange w:id="1041" w:author="ara952 reza" w:date="2020-09-09T22:11:00Z">
                                <w:rPr/>
                              </w:rPrChange>
                            </w:rPr>
                            <w:t xml:space="preserve">Cast </w:t>
                          </w:r>
                          <w:r>
                            <w:rPr>
                              <w:sz w:val="16"/>
                              <w:szCs w:val="16"/>
                            </w:rPr>
                            <w:t>3</w:t>
                          </w:r>
                        </w:ins>
                      </w:p>
                    </w:txbxContent>
                  </v:textbox>
                </v:shape>
              </v:group>
            </w:pict>
          </mc:Fallback>
        </mc:AlternateContent>
      </w:r>
    </w:p>
    <w:p w14:paraId="4C9B4439" w14:textId="070AF8E3" w:rsidR="0091324F" w:rsidRDefault="0091324F" w:rsidP="00172F2F">
      <w:pPr>
        <w:spacing w:after="0"/>
        <w:jc w:val="both"/>
        <w:rPr>
          <w:ins w:id="1042" w:author="ara952 reza" w:date="2020-09-06T12:06:00Z"/>
          <w:noProof/>
        </w:rPr>
      </w:pPr>
    </w:p>
    <w:p w14:paraId="5774324F" w14:textId="1D6878E7" w:rsidR="00C03FD6" w:rsidRDefault="00C03FD6" w:rsidP="00172F2F">
      <w:pPr>
        <w:spacing w:after="0"/>
        <w:jc w:val="both"/>
        <w:rPr>
          <w:ins w:id="1043" w:author="ara952 reza" w:date="2020-09-06T12:05:00Z"/>
        </w:rPr>
      </w:pPr>
    </w:p>
    <w:p w14:paraId="4DE746A8" w14:textId="709DA2D1" w:rsidR="0091324F" w:rsidRDefault="0091324F" w:rsidP="00172F2F">
      <w:pPr>
        <w:spacing w:after="0"/>
        <w:jc w:val="both"/>
        <w:rPr>
          <w:ins w:id="1044" w:author="ara952 reza" w:date="2020-09-06T12:05:00Z"/>
        </w:rPr>
      </w:pPr>
    </w:p>
    <w:p w14:paraId="7EE94FA8" w14:textId="0B2A0DA7" w:rsidR="0091324F" w:rsidDel="00793091" w:rsidRDefault="0091324F" w:rsidP="00172F2F">
      <w:pPr>
        <w:spacing w:after="0"/>
        <w:jc w:val="both"/>
        <w:rPr>
          <w:del w:id="1045" w:author="Ian Church" w:date="2020-11-25T10:00:00Z"/>
        </w:rPr>
      </w:pPr>
    </w:p>
    <w:p w14:paraId="675A777D" w14:textId="7852B5EA" w:rsidR="00793091" w:rsidRDefault="00793091" w:rsidP="00172F2F">
      <w:pPr>
        <w:spacing w:after="0"/>
        <w:jc w:val="both"/>
        <w:rPr>
          <w:ins w:id="1046" w:author="Ian Church" w:date="2020-11-25T10:01:00Z"/>
        </w:rPr>
      </w:pPr>
    </w:p>
    <w:p w14:paraId="1819D12A" w14:textId="7B315690" w:rsidR="00793091" w:rsidRDefault="00793091" w:rsidP="00172F2F">
      <w:pPr>
        <w:spacing w:after="0"/>
        <w:jc w:val="both"/>
        <w:rPr>
          <w:ins w:id="1047" w:author="Ian Church" w:date="2020-11-25T10:01:00Z"/>
        </w:rPr>
      </w:pPr>
    </w:p>
    <w:p w14:paraId="5A3F712D" w14:textId="4CD2917D" w:rsidR="00793091" w:rsidRDefault="00793091" w:rsidP="00172F2F">
      <w:pPr>
        <w:spacing w:after="0"/>
        <w:jc w:val="both"/>
        <w:rPr>
          <w:ins w:id="1048" w:author="Ian Church" w:date="2020-11-25T10:01:00Z"/>
        </w:rPr>
      </w:pPr>
    </w:p>
    <w:p w14:paraId="452436DC" w14:textId="291832AB" w:rsidR="00793091" w:rsidRDefault="00793091" w:rsidP="00172F2F">
      <w:pPr>
        <w:spacing w:after="0"/>
        <w:jc w:val="both"/>
        <w:rPr>
          <w:ins w:id="1049" w:author="Ian Church" w:date="2020-11-25T10:01:00Z"/>
        </w:rPr>
      </w:pPr>
    </w:p>
    <w:p w14:paraId="40429456" w14:textId="32CDC999" w:rsidR="00793091" w:rsidRDefault="00793091" w:rsidP="00172F2F">
      <w:pPr>
        <w:spacing w:after="0"/>
        <w:jc w:val="both"/>
        <w:rPr>
          <w:ins w:id="1050" w:author="Ian Church" w:date="2020-11-25T10:01:00Z"/>
        </w:rPr>
      </w:pPr>
    </w:p>
    <w:p w14:paraId="1BBBB785" w14:textId="0472E595" w:rsidR="00793091" w:rsidRDefault="00793091" w:rsidP="00172F2F">
      <w:pPr>
        <w:spacing w:after="0"/>
        <w:jc w:val="both"/>
        <w:rPr>
          <w:ins w:id="1051" w:author="Ian Church" w:date="2020-11-25T10:01:00Z"/>
        </w:rPr>
      </w:pPr>
    </w:p>
    <w:p w14:paraId="037365A0" w14:textId="50FF75B0" w:rsidR="00793091" w:rsidRDefault="00793091" w:rsidP="00172F2F">
      <w:pPr>
        <w:spacing w:after="0"/>
        <w:jc w:val="both"/>
        <w:rPr>
          <w:ins w:id="1052" w:author="Ian Church" w:date="2020-11-25T10:01:00Z"/>
        </w:rPr>
      </w:pPr>
    </w:p>
    <w:p w14:paraId="5C9AE889" w14:textId="04CB37F3" w:rsidR="00793091" w:rsidRDefault="00793091" w:rsidP="00172F2F">
      <w:pPr>
        <w:spacing w:after="0"/>
        <w:jc w:val="both"/>
        <w:rPr>
          <w:ins w:id="1053" w:author="Ian Church" w:date="2020-11-25T10:01:00Z"/>
        </w:rPr>
      </w:pPr>
    </w:p>
    <w:p w14:paraId="60BB71F8" w14:textId="542C418A" w:rsidR="00793091" w:rsidRDefault="00793091" w:rsidP="00172F2F">
      <w:pPr>
        <w:spacing w:after="0"/>
        <w:jc w:val="both"/>
        <w:rPr>
          <w:ins w:id="1054" w:author="Ian Church" w:date="2020-11-25T10:01:00Z"/>
        </w:rPr>
      </w:pPr>
    </w:p>
    <w:p w14:paraId="6ED25A58" w14:textId="6A374DF6" w:rsidR="00793091" w:rsidRDefault="00793091" w:rsidP="00172F2F">
      <w:pPr>
        <w:spacing w:after="0"/>
        <w:jc w:val="both"/>
        <w:rPr>
          <w:ins w:id="1055" w:author="Ian Church" w:date="2020-11-25T10:01:00Z"/>
        </w:rPr>
      </w:pPr>
    </w:p>
    <w:p w14:paraId="2EA7622A" w14:textId="4AFAC753" w:rsidR="00793091" w:rsidRDefault="00793091" w:rsidP="00172F2F">
      <w:pPr>
        <w:spacing w:after="0"/>
        <w:jc w:val="both"/>
        <w:rPr>
          <w:ins w:id="1056" w:author="Ian Church" w:date="2020-11-25T10:01:00Z"/>
        </w:rPr>
      </w:pPr>
      <w:ins w:id="1057" w:author="ara952 reza" w:date="2020-09-06T12:09:00Z">
        <w:r>
          <w:rPr>
            <w:noProof/>
          </w:rPr>
          <mc:AlternateContent>
            <mc:Choice Requires="wps">
              <w:drawing>
                <wp:anchor distT="0" distB="0" distL="114300" distR="114300" simplePos="0" relativeHeight="251788288" behindDoc="0" locked="0" layoutInCell="1" allowOverlap="1" wp14:anchorId="309014DB" wp14:editId="75455327">
                  <wp:simplePos x="0" y="0"/>
                  <wp:positionH relativeFrom="column">
                    <wp:posOffset>1184622</wp:posOffset>
                  </wp:positionH>
                  <wp:positionV relativeFrom="paragraph">
                    <wp:posOffset>12820</wp:posOffset>
                  </wp:positionV>
                  <wp:extent cx="429768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5836BC41" w14:textId="5B12F3C7" w:rsidR="005773C8" w:rsidRPr="003A2FED" w:rsidRDefault="005773C8">
                              <w:pPr>
                                <w:pStyle w:val="Caption"/>
                                <w:rPr>
                                  <w:noProof/>
                                </w:rPr>
                                <w:pPrChange w:id="1058" w:author="ara952 reza" w:date="2020-09-06T12:09:00Z">
                                  <w:pPr>
                                    <w:spacing w:after="0"/>
                                    <w:jc w:val="both"/>
                                  </w:pPr>
                                </w:pPrChange>
                              </w:pPr>
                              <w:ins w:id="1059" w:author="ara952 reza" w:date="2020-09-06T12:09:00Z">
                                <w:r>
                                  <w:t xml:space="preserve">Figure </w:t>
                                </w:r>
                                <w:r>
                                  <w:fldChar w:fldCharType="begin"/>
                                </w:r>
                                <w:r>
                                  <w:instrText xml:space="preserve"> SEQ Figure \* ARABIC </w:instrText>
                                </w:r>
                              </w:ins>
                              <w:r>
                                <w:fldChar w:fldCharType="separate"/>
                              </w:r>
                              <w:ins w:id="1060" w:author="ara952 reza" w:date="2020-09-09T14:36:00Z">
                                <w:r>
                                  <w:rPr>
                                    <w:noProof/>
                                  </w:rPr>
                                  <w:t>13</w:t>
                                </w:r>
                              </w:ins>
                              <w:ins w:id="1061" w:author="ara952 reza" w:date="2020-09-06T12:09:00Z">
                                <w:r>
                                  <w:fldChar w:fldCharType="end"/>
                                </w:r>
                                <w:r>
                                  <w:t xml:space="preserve">.Comparison between CTD cast and Model output for </w:t>
                                </w:r>
                              </w:ins>
                              <w:ins w:id="1062" w:author="ara952 reza" w:date="2020-09-06T12:10:00Z">
                                <w:r>
                                  <w:t>a) temperature</w:t>
                                </w:r>
                              </w:ins>
                              <w:ins w:id="1063" w:author="ara952 reza" w:date="2020-09-06T12:09:00Z">
                                <w:r>
                                  <w:t xml:space="preserve"> and </w:t>
                                </w:r>
                              </w:ins>
                              <w:ins w:id="1064" w:author="ara952 reza" w:date="2020-09-06T12:10:00Z">
                                <w:r>
                                  <w:t>b) salinity</w:t>
                                </w:r>
                              </w:ins>
                              <w:ins w:id="1065" w:author="ara952 reza" w:date="2020-09-06T12:09:00Z">
                                <w:r>
                                  <w:t xml:space="preserve"> for three locations</w:t>
                                </w:r>
                              </w:ins>
                              <w:ins w:id="1066" w:author="ara952 reza" w:date="2020-09-09T19:26:00Z">
                                <w:r>
                                  <w:t xml:space="preserve"> in green circles in Fig.2</w:t>
                                </w:r>
                              </w:ins>
                              <w:ins w:id="1067" w:author="ara952 reza" w:date="2020-09-09T22:13:00Z">
                                <w:r>
                                  <w:t>, cast 1,2,3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014DB" id="Text Box 73" o:spid="_x0000_s1119" type="#_x0000_t202" style="position:absolute;left:0;text-align:left;margin-left:93.3pt;margin-top:1pt;width:338.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bgMQIAAGcEAAAOAAAAZHJzL2Uyb0RvYy54bWysVFFv2yAQfp+0/4B4X5ykXZpZ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" stroked="f">
                  <v:textbox style="mso-fit-shape-to-text:t" inset="0,0,0,0">
                    <w:txbxContent>
                      <w:p w14:paraId="5836BC41" w14:textId="5B12F3C7" w:rsidR="005773C8" w:rsidRPr="003A2FED" w:rsidRDefault="005773C8">
                        <w:pPr>
                          <w:pStyle w:val="Caption"/>
                          <w:rPr>
                            <w:noProof/>
                          </w:rPr>
                          <w:pPrChange w:id="1068" w:author="ara952 reza" w:date="2020-09-06T12:09:00Z">
                            <w:pPr>
                              <w:spacing w:after="0"/>
                              <w:jc w:val="both"/>
                            </w:pPr>
                          </w:pPrChange>
                        </w:pPr>
                        <w:ins w:id="1069" w:author="ara952 reza" w:date="2020-09-06T12:09:00Z">
                          <w:r>
                            <w:t xml:space="preserve">Figure </w:t>
                          </w:r>
                          <w:r>
                            <w:fldChar w:fldCharType="begin"/>
                          </w:r>
                          <w:r>
                            <w:instrText xml:space="preserve"> SEQ Figure \* ARABIC </w:instrText>
                          </w:r>
                        </w:ins>
                        <w:r>
                          <w:fldChar w:fldCharType="separate"/>
                        </w:r>
                        <w:ins w:id="1070" w:author="ara952 reza" w:date="2020-09-09T14:36:00Z">
                          <w:r>
                            <w:rPr>
                              <w:noProof/>
                            </w:rPr>
                            <w:t>13</w:t>
                          </w:r>
                        </w:ins>
                        <w:ins w:id="1071" w:author="ara952 reza" w:date="2020-09-06T12:09:00Z">
                          <w:r>
                            <w:fldChar w:fldCharType="end"/>
                          </w:r>
                          <w:r>
                            <w:t xml:space="preserve">.Comparison between CTD cast and Model output for </w:t>
                          </w:r>
                        </w:ins>
                        <w:ins w:id="1072" w:author="ara952 reza" w:date="2020-09-06T12:10:00Z">
                          <w:r>
                            <w:t>a) temperature</w:t>
                          </w:r>
                        </w:ins>
                        <w:ins w:id="1073" w:author="ara952 reza" w:date="2020-09-06T12:09:00Z">
                          <w:r>
                            <w:t xml:space="preserve"> and </w:t>
                          </w:r>
                        </w:ins>
                        <w:ins w:id="1074" w:author="ara952 reza" w:date="2020-09-06T12:10:00Z">
                          <w:r>
                            <w:t>b) salinity</w:t>
                          </w:r>
                        </w:ins>
                        <w:ins w:id="1075" w:author="ara952 reza" w:date="2020-09-06T12:09:00Z">
                          <w:r>
                            <w:t xml:space="preserve"> for three locations</w:t>
                          </w:r>
                        </w:ins>
                        <w:ins w:id="1076" w:author="ara952 reza" w:date="2020-09-09T19:26:00Z">
                          <w:r>
                            <w:t xml:space="preserve"> in green circles in Fig.2</w:t>
                          </w:r>
                        </w:ins>
                        <w:ins w:id="1077" w:author="ara952 reza" w:date="2020-09-09T22:13:00Z">
                          <w:r>
                            <w:t>, cast 1,2,3</w:t>
                          </w:r>
                        </w:ins>
                      </w:p>
                    </w:txbxContent>
                  </v:textbox>
                </v:shape>
              </w:pict>
            </mc:Fallback>
          </mc:AlternateContent>
        </w:r>
      </w:ins>
    </w:p>
    <w:p w14:paraId="4F692C96" w14:textId="77777777" w:rsidR="00793091" w:rsidRDefault="00793091" w:rsidP="00172F2F">
      <w:pPr>
        <w:spacing w:after="0"/>
        <w:jc w:val="both"/>
        <w:rPr>
          <w:ins w:id="1078" w:author="Ian Church" w:date="2020-11-25T10:01:00Z"/>
        </w:rPr>
      </w:pPr>
    </w:p>
    <w:p w14:paraId="04E336FE" w14:textId="61341836" w:rsidR="0091324F" w:rsidDel="00793091" w:rsidRDefault="0091324F" w:rsidP="00172F2F">
      <w:pPr>
        <w:spacing w:after="0"/>
        <w:jc w:val="both"/>
        <w:rPr>
          <w:ins w:id="1079" w:author="ara952 reza" w:date="2020-09-06T12:05:00Z"/>
          <w:del w:id="1080" w:author="Ian Church" w:date="2020-11-25T10:00:00Z"/>
        </w:rPr>
      </w:pPr>
    </w:p>
    <w:p w14:paraId="0A7F6349" w14:textId="134AB94B" w:rsidR="0091324F" w:rsidDel="00793091" w:rsidRDefault="0091324F" w:rsidP="00172F2F">
      <w:pPr>
        <w:spacing w:after="0"/>
        <w:jc w:val="both"/>
        <w:rPr>
          <w:ins w:id="1081" w:author="ara952 reza" w:date="2020-09-06T12:05:00Z"/>
          <w:del w:id="1082" w:author="Ian Church" w:date="2020-11-25T10:00:00Z"/>
        </w:rPr>
      </w:pPr>
    </w:p>
    <w:p w14:paraId="01224DFB" w14:textId="251A9341" w:rsidR="0091324F" w:rsidDel="00793091" w:rsidRDefault="0091324F" w:rsidP="00172F2F">
      <w:pPr>
        <w:spacing w:after="0"/>
        <w:jc w:val="both"/>
        <w:rPr>
          <w:ins w:id="1083" w:author="ara952 reza" w:date="2020-09-06T12:05:00Z"/>
          <w:del w:id="1084" w:author="Ian Church" w:date="2020-11-25T10:00:00Z"/>
        </w:rPr>
      </w:pPr>
    </w:p>
    <w:p w14:paraId="7BD6077C" w14:textId="19297D76" w:rsidR="0091324F" w:rsidDel="00793091" w:rsidRDefault="0091324F" w:rsidP="00172F2F">
      <w:pPr>
        <w:spacing w:after="0"/>
        <w:jc w:val="both"/>
        <w:rPr>
          <w:ins w:id="1085" w:author="ara952 reza" w:date="2020-09-06T12:05:00Z"/>
          <w:del w:id="1086" w:author="Ian Church" w:date="2020-11-25T10:00:00Z"/>
        </w:rPr>
      </w:pPr>
    </w:p>
    <w:p w14:paraId="5757013E" w14:textId="285E896F" w:rsidR="0091324F" w:rsidDel="00793091" w:rsidRDefault="0091324F" w:rsidP="00172F2F">
      <w:pPr>
        <w:spacing w:after="0"/>
        <w:jc w:val="both"/>
        <w:rPr>
          <w:ins w:id="1087" w:author="ara952 reza" w:date="2020-09-06T12:05:00Z"/>
          <w:del w:id="1088" w:author="Ian Church" w:date="2020-11-25T10:00:00Z"/>
        </w:rPr>
      </w:pPr>
    </w:p>
    <w:p w14:paraId="4B58596A" w14:textId="66C351CF" w:rsidR="0091324F" w:rsidDel="00793091" w:rsidRDefault="0091324F" w:rsidP="00172F2F">
      <w:pPr>
        <w:spacing w:after="0"/>
        <w:jc w:val="both"/>
        <w:rPr>
          <w:ins w:id="1089" w:author="ara952 reza" w:date="2020-09-06T12:05:00Z"/>
          <w:del w:id="1090" w:author="Ian Church" w:date="2020-11-25T10:00:00Z"/>
        </w:rPr>
      </w:pPr>
    </w:p>
    <w:p w14:paraId="3F10EFC3" w14:textId="6423D72C" w:rsidR="0091324F" w:rsidDel="00793091" w:rsidRDefault="0091324F" w:rsidP="00172F2F">
      <w:pPr>
        <w:spacing w:after="0"/>
        <w:jc w:val="both"/>
        <w:rPr>
          <w:ins w:id="1091" w:author="ara952 reza" w:date="2020-09-06T12:05:00Z"/>
          <w:del w:id="1092" w:author="Ian Church" w:date="2020-11-25T10:00:00Z"/>
        </w:rPr>
      </w:pPr>
    </w:p>
    <w:p w14:paraId="6F00D0F3" w14:textId="5BB253C0" w:rsidR="0091324F" w:rsidDel="00793091" w:rsidRDefault="0091324F" w:rsidP="00172F2F">
      <w:pPr>
        <w:spacing w:after="0"/>
        <w:jc w:val="both"/>
        <w:rPr>
          <w:ins w:id="1093" w:author="ara952 reza" w:date="2020-09-06T12:05:00Z"/>
          <w:del w:id="1094" w:author="Ian Church" w:date="2020-11-25T10:00:00Z"/>
        </w:rPr>
      </w:pPr>
    </w:p>
    <w:p w14:paraId="27119080" w14:textId="5CE4F7F2" w:rsidR="0091324F" w:rsidDel="00793091" w:rsidRDefault="0091324F" w:rsidP="00172F2F">
      <w:pPr>
        <w:spacing w:after="0"/>
        <w:jc w:val="both"/>
        <w:rPr>
          <w:ins w:id="1095" w:author="ara952 reza" w:date="2020-09-06T12:05:00Z"/>
          <w:del w:id="1096" w:author="Ian Church" w:date="2020-11-25T10:00:00Z"/>
        </w:rPr>
      </w:pPr>
    </w:p>
    <w:p w14:paraId="292287DC" w14:textId="76A95865" w:rsidR="0091324F" w:rsidDel="00793091" w:rsidRDefault="0091324F" w:rsidP="00172F2F">
      <w:pPr>
        <w:spacing w:after="0"/>
        <w:jc w:val="both"/>
        <w:rPr>
          <w:ins w:id="1097" w:author="ara952 reza" w:date="2020-09-06T12:05:00Z"/>
          <w:del w:id="1098" w:author="Ian Church" w:date="2020-11-25T10:00:00Z"/>
        </w:rPr>
      </w:pPr>
    </w:p>
    <w:p w14:paraId="47FF97C2" w14:textId="0486B44F" w:rsidR="0091324F" w:rsidDel="00793091" w:rsidRDefault="0091324F" w:rsidP="00172F2F">
      <w:pPr>
        <w:spacing w:after="0"/>
        <w:jc w:val="both"/>
        <w:rPr>
          <w:ins w:id="1099" w:author="ara952 reza" w:date="2020-09-06T12:05:00Z"/>
          <w:del w:id="1100" w:author="Ian Church" w:date="2020-11-25T10:00:00Z"/>
        </w:rPr>
      </w:pPr>
    </w:p>
    <w:p w14:paraId="2266FC55" w14:textId="645AAAED" w:rsidR="0091324F" w:rsidDel="00793091" w:rsidRDefault="00461DF1" w:rsidP="00172F2F">
      <w:pPr>
        <w:spacing w:after="0"/>
        <w:jc w:val="both"/>
        <w:rPr>
          <w:moveFrom w:id="1101" w:author="Ian Church" w:date="2020-11-25T10:01:00Z"/>
        </w:rPr>
      </w:pPr>
      <w:moveFromRangeStart w:id="1102" w:author="Ian Church" w:date="2020-11-25T10:01:00Z" w:name="move57190883"/>
      <w:moveFrom w:id="1103" w:author="Ian Church" w:date="2020-11-25T10:01:00Z">
        <w:r w:rsidDel="00793091">
          <w:t>Both temperature and salinity follow the CTD cast pattern and have a good agreement with the observations</w:t>
        </w:r>
        <w:ins w:id="1104" w:author="ara952 reza" w:date="2020-09-09T22:14:00Z">
          <w:r w:rsidR="005E0C54" w:rsidDel="00793091">
            <w:t>.</w:t>
          </w:r>
        </w:ins>
      </w:moveFrom>
    </w:p>
    <w:moveFromRangeEnd w:id="1102"/>
    <w:p w14:paraId="5D45F816" w14:textId="075080AB" w:rsidR="00461DF1" w:rsidDel="00F50514" w:rsidRDefault="00461DF1" w:rsidP="00172F2F">
      <w:pPr>
        <w:spacing w:after="0"/>
        <w:jc w:val="both"/>
        <w:rPr>
          <w:del w:id="1105" w:author="ara952 reza" w:date="2020-09-11T11:24:00Z"/>
        </w:rPr>
      </w:pPr>
    </w:p>
    <w:p w14:paraId="2A326986" w14:textId="49BF1174" w:rsidR="00C03FD6" w:rsidRPr="009957A8" w:rsidRDefault="003E5A56" w:rsidP="00172F2F">
      <w:pPr>
        <w:spacing w:after="0"/>
        <w:jc w:val="both"/>
        <w:rPr>
          <w:ins w:id="1106" w:author="ara952 reza" w:date="2020-09-06T12:13:00Z"/>
          <w:b/>
          <w:bCs/>
          <w:rPrChange w:id="1107" w:author="ara952 reza" w:date="2020-09-06T20:01:00Z">
            <w:rPr>
              <w:ins w:id="1108" w:author="ara952 reza" w:date="2020-09-06T12:13:00Z"/>
            </w:rPr>
          </w:rPrChange>
        </w:rPr>
      </w:pPr>
      <w:ins w:id="1109" w:author="ara952 reza" w:date="2020-09-06T12:13:00Z">
        <w:r w:rsidRPr="009957A8">
          <w:rPr>
            <w:b/>
            <w:bCs/>
            <w:rPrChange w:id="1110" w:author="ara952 reza" w:date="2020-09-06T20:01:00Z">
              <w:rPr/>
            </w:rPrChange>
          </w:rPr>
          <w:t xml:space="preserve">3.4.2 </w:t>
        </w:r>
        <w:r w:rsidRPr="00793091">
          <w:rPr>
            <w:b/>
            <w:bCs/>
            <w:highlight w:val="yellow"/>
            <w:rPrChange w:id="1111" w:author="Ian Church" w:date="2020-11-25T10:01:00Z">
              <w:rPr/>
            </w:rPrChange>
          </w:rPr>
          <w:t>Sea Surface Temperature</w:t>
        </w:r>
      </w:ins>
    </w:p>
    <w:p w14:paraId="08BD6EFF" w14:textId="4B363C36" w:rsidR="00C443AD" w:rsidRDefault="003E5A56" w:rsidP="00C443AD">
      <w:pPr>
        <w:spacing w:after="0"/>
        <w:jc w:val="both"/>
        <w:rPr>
          <w:ins w:id="1112" w:author="ara952 reza" w:date="2020-09-08T18:14:00Z"/>
        </w:rPr>
      </w:pPr>
      <w:ins w:id="1113" w:author="ara952 reza" w:date="2020-09-06T12:16:00Z">
        <w:del w:id="1114" w:author="Ian Church" w:date="2020-11-25T10:04:00Z">
          <w:r w:rsidDel="00266D42">
            <w:delText xml:space="preserve">Another method </w:delText>
          </w:r>
        </w:del>
      </w:ins>
      <w:ins w:id="1115" w:author="ara952 reza" w:date="2020-09-06T12:17:00Z">
        <w:del w:id="1116" w:author="Ian Church" w:date="2020-11-25T10:04:00Z">
          <w:r w:rsidDel="00266D42">
            <w:delText>t</w:delText>
          </w:r>
        </w:del>
      </w:ins>
      <w:ins w:id="1117" w:author="Ian Church" w:date="2020-11-25T10:04:00Z">
        <w:r w:rsidR="00266D42">
          <w:t>T</w:t>
        </w:r>
      </w:ins>
      <w:ins w:id="1118" w:author="ara952 reza" w:date="2020-09-06T12:17:00Z">
        <w:del w:id="1119" w:author="Ian Church" w:date="2020-11-25T10:04:00Z">
          <w:r w:rsidDel="00266D42">
            <w:delText>o validate t</w:delText>
          </w:r>
        </w:del>
        <w:r>
          <w:t>he model</w:t>
        </w:r>
      </w:ins>
      <w:ins w:id="1120" w:author="Ian Church" w:date="2020-11-25T10:04:00Z">
        <w:r w:rsidR="00266D42">
          <w:t xml:space="preserve"> </w:t>
        </w:r>
      </w:ins>
      <w:ins w:id="1121" w:author="ara952 reza" w:date="2020-09-06T12:17:00Z">
        <w:del w:id="1122" w:author="Ian Church" w:date="2020-11-25T10:04:00Z">
          <w:r w:rsidDel="00266D42">
            <w:delText xml:space="preserve"> </w:delText>
          </w:r>
        </w:del>
        <w:r>
          <w:t xml:space="preserve">output </w:t>
        </w:r>
      </w:ins>
      <w:ins w:id="1123" w:author="Ian Church" w:date="2020-11-25T10:04:00Z">
        <w:r w:rsidR="00266D42">
          <w:t xml:space="preserve">was also validated through </w:t>
        </w:r>
      </w:ins>
      <w:ins w:id="1124" w:author="ara952 reza" w:date="2020-09-06T12:17:00Z">
        <w:del w:id="1125" w:author="Ian Church" w:date="2020-11-25T10:04:00Z">
          <w:r w:rsidDel="00266D42">
            <w:delText>is to compare</w:delText>
          </w:r>
        </w:del>
      </w:ins>
      <w:ins w:id="1126" w:author="Ian Church" w:date="2020-11-25T10:04:00Z">
        <w:r w:rsidR="00266D42">
          <w:t>comparison to</w:t>
        </w:r>
      </w:ins>
      <w:ins w:id="1127" w:author="ara952 reza" w:date="2020-09-06T12:17:00Z">
        <w:del w:id="1128" w:author="Ian Church" w:date="2020-11-25T10:05:00Z">
          <w:r w:rsidDel="00266D42">
            <w:delText xml:space="preserve"> the</w:delText>
          </w:r>
        </w:del>
        <w:r>
          <w:t xml:space="preserve"> </w:t>
        </w:r>
        <w:del w:id="1129" w:author="Ian Church" w:date="2020-11-25T10:05:00Z">
          <w:r w:rsidDel="00266D42">
            <w:delText>s</w:delText>
          </w:r>
        </w:del>
      </w:ins>
      <w:ins w:id="1130" w:author="Ian Church" w:date="2020-11-25T10:05:00Z">
        <w:r w:rsidR="00266D42">
          <w:t>S</w:t>
        </w:r>
      </w:ins>
      <w:ins w:id="1131" w:author="ara952 reza" w:date="2020-09-06T12:17:00Z">
        <w:r>
          <w:t xml:space="preserve">ea </w:t>
        </w:r>
        <w:del w:id="1132" w:author="Ian Church" w:date="2020-11-25T10:05:00Z">
          <w:r w:rsidDel="00266D42">
            <w:delText>s</w:delText>
          </w:r>
        </w:del>
      </w:ins>
      <w:ins w:id="1133" w:author="Ian Church" w:date="2020-11-25T10:05:00Z">
        <w:r w:rsidR="00266D42">
          <w:t>S</w:t>
        </w:r>
      </w:ins>
      <w:ins w:id="1134" w:author="ara952 reza" w:date="2020-09-06T12:17:00Z">
        <w:r>
          <w:t xml:space="preserve">urface </w:t>
        </w:r>
        <w:del w:id="1135" w:author="Ian Church" w:date="2020-11-25T10:05:00Z">
          <w:r w:rsidDel="00266D42">
            <w:delText>t</w:delText>
          </w:r>
        </w:del>
      </w:ins>
      <w:ins w:id="1136" w:author="Ian Church" w:date="2020-11-25T10:05:00Z">
        <w:r w:rsidR="00266D42">
          <w:t>T</w:t>
        </w:r>
      </w:ins>
      <w:ins w:id="1137" w:author="ara952 reza" w:date="2020-09-06T12:17:00Z">
        <w:r>
          <w:t>emperature</w:t>
        </w:r>
      </w:ins>
      <w:ins w:id="1138" w:author="Ian Church" w:date="2020-11-25T10:05:00Z">
        <w:r w:rsidR="00266D42">
          <w:t xml:space="preserve"> (SST)</w:t>
        </w:r>
      </w:ins>
      <w:ins w:id="1139" w:author="ara952 reza" w:date="2020-09-06T12:17:00Z">
        <w:r>
          <w:t xml:space="preserve"> </w:t>
        </w:r>
        <w:del w:id="1140" w:author="Ian Church" w:date="2020-11-25T10:04:00Z">
          <w:r w:rsidDel="00266D42">
            <w:delText xml:space="preserve">against </w:delText>
          </w:r>
        </w:del>
      </w:ins>
      <w:ins w:id="1141" w:author="Ian Church" w:date="2020-11-25T10:04:00Z">
        <w:r w:rsidR="00266D42">
          <w:t xml:space="preserve">from </w:t>
        </w:r>
      </w:ins>
      <w:ins w:id="1142" w:author="ara952 reza" w:date="2020-09-06T12:17:00Z">
        <w:del w:id="1143" w:author="Ian Church" w:date="2020-11-25T10:04:00Z">
          <w:r w:rsidDel="00266D42">
            <w:delText xml:space="preserve">the </w:delText>
          </w:r>
        </w:del>
        <w:r>
          <w:t>satellite derived SST.</w:t>
        </w:r>
      </w:ins>
      <w:ins w:id="1144" w:author="ara952 reza" w:date="2020-09-06T19:12:00Z">
        <w:r w:rsidR="00C443AD">
          <w:t xml:space="preserve"> </w:t>
        </w:r>
      </w:ins>
      <w:ins w:id="1145" w:author="ara952 reza" w:date="2020-09-06T19:10:00Z">
        <w:r w:rsidR="00C443AD">
          <w:t xml:space="preserve">The </w:t>
        </w:r>
      </w:ins>
      <w:ins w:id="1146" w:author="ara952 reza" w:date="2020-09-08T18:51:00Z">
        <w:r w:rsidR="0056549C">
          <w:t xml:space="preserve">level 4 </w:t>
        </w:r>
      </w:ins>
      <w:ins w:id="1147" w:author="ara952 reza" w:date="2020-09-06T19:10:00Z">
        <w:r w:rsidR="00C443AD">
          <w:t xml:space="preserve">SST </w:t>
        </w:r>
      </w:ins>
      <w:ins w:id="1148" w:author="ara952 reza" w:date="2020-09-08T18:51:00Z">
        <w:r w:rsidR="0056549C">
          <w:t xml:space="preserve">analysis </w:t>
        </w:r>
      </w:ins>
      <w:ins w:id="1149" w:author="ara952 reza" w:date="2020-09-08T18:50:00Z">
        <w:r w:rsidR="0056549C">
          <w:t xml:space="preserve">here </w:t>
        </w:r>
      </w:ins>
      <w:ins w:id="1150" w:author="ara952 reza" w:date="2020-09-06T19:11:00Z">
        <w:r w:rsidR="00C443AD">
          <w:t>is provided by the Group of High-Resolution Sea Surface Temper</w:t>
        </w:r>
      </w:ins>
      <w:ins w:id="1151" w:author="ara952 reza" w:date="2020-09-06T19:12:00Z">
        <w:r w:rsidR="00C443AD">
          <w:t>ature (GHRSS</w:t>
        </w:r>
      </w:ins>
      <w:ins w:id="1152" w:author="ara952 reza" w:date="2020-09-08T18:41:00Z">
        <w:r w:rsidR="00AC787F">
          <w:t>T</w:t>
        </w:r>
      </w:ins>
      <w:ins w:id="1153" w:author="ara952 reza" w:date="2020-09-06T19:12:00Z">
        <w:r w:rsidR="00C443AD">
          <w:t>)</w:t>
        </w:r>
      </w:ins>
      <w:ins w:id="1154" w:author="ara952 reza" w:date="2020-09-08T19:11:00Z">
        <w:r w:rsidR="00933309">
          <w:t xml:space="preserve"> </w:t>
        </w:r>
      </w:ins>
      <w:ins w:id="1155" w:author="ara952 reza" w:date="2020-09-06T19:13:00Z">
        <w:r w:rsidR="00C443AD">
          <w:t xml:space="preserve">, </w:t>
        </w:r>
      </w:ins>
      <w:ins w:id="1156" w:author="ara952 reza" w:date="2020-09-08T18:54:00Z">
        <w:r w:rsidR="00A3212E">
          <w:t>produced by the JP</w:t>
        </w:r>
      </w:ins>
      <w:ins w:id="1157" w:author="ara952 reza" w:date="2020-09-08T18:55:00Z">
        <w:r w:rsidR="00A3212E">
          <w:t xml:space="preserve">L </w:t>
        </w:r>
        <w:proofErr w:type="spellStart"/>
        <w:r w:rsidR="00A3212E">
          <w:t>OurOcean</w:t>
        </w:r>
        <w:proofErr w:type="spellEnd"/>
        <w:r w:rsidR="00A3212E">
          <w:t xml:space="preserve"> group which use different satellite and in situ data from drifting and moored bu</w:t>
        </w:r>
      </w:ins>
      <w:ins w:id="1158" w:author="ara952 reza" w:date="2020-09-08T18:56:00Z">
        <w:r w:rsidR="00A3212E">
          <w:t>oys</w:t>
        </w:r>
      </w:ins>
      <w:ins w:id="1159" w:author="ara952 reza" w:date="2020-09-08T18:59:00Z">
        <w:r w:rsidR="00A3212E">
          <w:t xml:space="preserve"> to form the sea surface foundation temperature with </w:t>
        </w:r>
      </w:ins>
      <w:ins w:id="1160" w:author="ara952 reza" w:date="2020-09-11T11:21:00Z">
        <w:r w:rsidR="00F50514">
          <w:t>daily temporal</w:t>
        </w:r>
      </w:ins>
      <w:ins w:id="1161" w:author="Ian Church" w:date="2020-11-25T10:05:00Z">
        <w:r w:rsidR="005E6052">
          <w:t xml:space="preserve"> variation</w:t>
        </w:r>
      </w:ins>
      <w:ins w:id="1162" w:author="ara952 reza" w:date="2020-09-11T11:21:00Z">
        <w:r w:rsidR="00F50514">
          <w:t xml:space="preserve"> and </w:t>
        </w:r>
      </w:ins>
      <w:ins w:id="1163" w:author="ara952 reza" w:date="2020-09-08T18:59:00Z">
        <w:r w:rsidR="00A3212E">
          <w:t>0.01 degree spatial resolution</w:t>
        </w:r>
      </w:ins>
      <w:ins w:id="1164" w:author="Ian Church" w:date="2020-11-25T10:05:00Z">
        <w:r w:rsidR="005E6052">
          <w:t xml:space="preserve"> </w:t>
        </w:r>
      </w:ins>
      <w:ins w:id="1165" w:author="ara952 reza" w:date="2020-09-08T18:59:00Z">
        <w:r w:rsidR="00A3212E">
          <w:t>(</w:t>
        </w:r>
      </w:ins>
      <w:ins w:id="1166" w:author="ara952 reza" w:date="2020-09-08T19:00:00Z">
        <w:r w:rsidR="00A3212E">
          <w:t>G1SST</w:t>
        </w:r>
      </w:ins>
      <w:ins w:id="1167" w:author="ara952 reza" w:date="2020-09-11T11:21:00Z">
        <w:r w:rsidR="00F50514">
          <w:t>,Global 1km Sea Surface Temperature</w:t>
        </w:r>
      </w:ins>
      <w:ins w:id="1168" w:author="ara952 reza" w:date="2020-09-08T18:59:00Z">
        <w:r w:rsidR="00A3212E">
          <w:t>)</w:t>
        </w:r>
      </w:ins>
      <w:ins w:id="1169" w:author="ara952 reza" w:date="2020-09-06T19:13:00Z">
        <w:r w:rsidR="00C443AD">
          <w:t>.</w:t>
        </w:r>
      </w:ins>
      <w:ins w:id="1170" w:author="ara952 reza" w:date="2020-09-06T19:15:00Z">
        <w:r w:rsidR="00C443AD">
          <w:t xml:space="preserve"> </w:t>
        </w:r>
      </w:ins>
      <w:ins w:id="1171" w:author="ara952 reza" w:date="2020-09-06T19:14:00Z">
        <w:r w:rsidR="00C443AD">
          <w:t>The surface temperature in GHRSS is called the foundation temperature</w:t>
        </w:r>
      </w:ins>
      <w:ins w:id="1172" w:author="Ian Church" w:date="2020-11-25T10:06:00Z">
        <w:r w:rsidR="005E6052">
          <w:t>,</w:t>
        </w:r>
      </w:ins>
      <w:ins w:id="1173" w:author="ara952 reza" w:date="2020-09-06T19:14:00Z">
        <w:r w:rsidR="00C443AD">
          <w:t xml:space="preserve"> </w:t>
        </w:r>
        <w:commentRangeStart w:id="1174"/>
        <w:r w:rsidR="00C443AD">
          <w:t xml:space="preserve">which is a </w:t>
        </w:r>
        <w:del w:id="1175" w:author="Ian Church" w:date="2020-11-25T10:06:00Z">
          <w:r w:rsidR="00C443AD" w:rsidDel="005E6052">
            <w:delText>temperature</w:delText>
          </w:r>
        </w:del>
      </w:ins>
      <w:ins w:id="1176" w:author="Ian Church" w:date="2020-11-25T10:06:00Z">
        <w:r w:rsidR="005E6052">
          <w:t>value</w:t>
        </w:r>
      </w:ins>
      <w:ins w:id="1177" w:author="ara952 reza" w:date="2020-09-06T19:14:00Z">
        <w:r w:rsidR="00C443AD">
          <w:t xml:space="preserve"> </w:t>
        </w:r>
      </w:ins>
      <w:ins w:id="1178" w:author="ara952 reza" w:date="2020-09-08T19:10:00Z">
        <w:r w:rsidR="00933309">
          <w:t>free of diurnal temperature variability</w:t>
        </w:r>
      </w:ins>
      <w:commentRangeEnd w:id="1174"/>
      <w:r w:rsidR="005E6052">
        <w:rPr>
          <w:rStyle w:val="CommentReference"/>
        </w:rPr>
        <w:commentReference w:id="1174"/>
      </w:r>
      <w:del w:id="1179" w:author="ara952 reza" w:date="2020-09-08T19:10:00Z">
        <w:r w:rsidR="00461DF1" w:rsidDel="00933309">
          <w:delText>s</w:delText>
        </w:r>
      </w:del>
      <w:ins w:id="1180" w:author="ara952 reza" w:date="2020-09-06T19:15:00Z">
        <w:r w:rsidR="00C443AD">
          <w:t>. The result of</w:t>
        </w:r>
      </w:ins>
      <w:ins w:id="1181" w:author="Ian Church" w:date="2020-11-25T10:34:00Z">
        <w:r w:rsidR="003D3F25">
          <w:t xml:space="preserve"> the</w:t>
        </w:r>
      </w:ins>
      <w:ins w:id="1182" w:author="ara952 reza" w:date="2020-09-06T19:15:00Z">
        <w:r w:rsidR="00C443AD">
          <w:t xml:space="preserve"> </w:t>
        </w:r>
      </w:ins>
      <w:ins w:id="1183" w:author="ara952 reza" w:date="2020-09-06T19:18:00Z">
        <w:r w:rsidR="00C443AD">
          <w:t xml:space="preserve">difference between G1SST and </w:t>
        </w:r>
      </w:ins>
      <w:ins w:id="1184" w:author="ara952 reza" w:date="2020-09-06T19:15:00Z">
        <w:r w:rsidR="00C443AD">
          <w:t xml:space="preserve">the </w:t>
        </w:r>
      </w:ins>
      <w:ins w:id="1185" w:author="Ian Church" w:date="2020-11-25T10:34:00Z">
        <w:r w:rsidR="006F373F">
          <w:t xml:space="preserve">daily mean </w:t>
        </w:r>
      </w:ins>
      <w:ins w:id="1186" w:author="ara952 reza" w:date="2020-09-06T19:16:00Z">
        <w:r w:rsidR="00C443AD">
          <w:t>SST from model are illustrated in the Fig. 14 for three days</w:t>
        </w:r>
      </w:ins>
      <w:ins w:id="1187" w:author="ara952 reza" w:date="2020-09-06T19:17:00Z">
        <w:r w:rsidR="00C443AD">
          <w:t xml:space="preserve"> on 15 Jul., 30 Jul.</w:t>
        </w:r>
      </w:ins>
      <w:ins w:id="1188" w:author="ara952 reza" w:date="2020-09-08T18:14:00Z">
        <w:r w:rsidR="00461DF1">
          <w:t>,</w:t>
        </w:r>
      </w:ins>
      <w:ins w:id="1189" w:author="ara952 reza" w:date="2020-09-06T19:17:00Z">
        <w:r w:rsidR="00C443AD">
          <w:t xml:space="preserve"> and 30 </w:t>
        </w:r>
      </w:ins>
      <w:ins w:id="1190" w:author="ara952 reza" w:date="2020-09-06T19:18:00Z">
        <w:r w:rsidR="00C443AD">
          <w:t>Aug. 2018.</w:t>
        </w:r>
      </w:ins>
      <w:ins w:id="1191" w:author="Ian Church" w:date="2020-11-25T10:07:00Z">
        <w:r w:rsidR="00AE5D2E">
          <w:t xml:space="preserve"> </w:t>
        </w:r>
      </w:ins>
      <w:ins w:id="1192" w:author="ara952 reza" w:date="2020-09-08T18:32:00Z">
        <w:del w:id="1193" w:author="Ian Church" w:date="2020-11-25T10:07:00Z">
          <w:r w:rsidR="00AC787F" w:rsidDel="00F326A4">
            <w:delText xml:space="preserve">At the </w:delText>
          </w:r>
        </w:del>
      </w:ins>
      <w:ins w:id="1194" w:author="ara952 reza" w:date="2020-09-08T19:07:00Z">
        <w:del w:id="1195" w:author="Ian Church" w:date="2020-11-25T10:07:00Z">
          <w:r w:rsidR="00A3212E" w:rsidDel="00F326A4">
            <w:delText>mid</w:delText>
          </w:r>
        </w:del>
      </w:ins>
      <w:ins w:id="1196" w:author="ara952 reza" w:date="2020-09-08T19:08:00Z">
        <w:del w:id="1197" w:author="Ian Church" w:date="2020-11-25T10:07:00Z">
          <w:r w:rsidR="00933309" w:rsidDel="00F326A4">
            <w:delText>-July</w:delText>
          </w:r>
        </w:del>
      </w:ins>
      <w:ins w:id="1198" w:author="Ian Church" w:date="2020-11-25T10:07:00Z">
        <w:r w:rsidR="00F326A4">
          <w:t xml:space="preserve">For </w:t>
        </w:r>
      </w:ins>
      <w:ins w:id="1199" w:author="Ian Church" w:date="2020-11-25T10:09:00Z">
        <w:r w:rsidR="00F56CF4">
          <w:t>mid July</w:t>
        </w:r>
      </w:ins>
      <w:ins w:id="1200" w:author="ara952 reza" w:date="2020-09-08T18:32:00Z">
        <w:r w:rsidR="00AC787F">
          <w:t>, the model tend</w:t>
        </w:r>
      </w:ins>
      <w:ins w:id="1201" w:author="ara952 reza" w:date="2020-09-08T19:08:00Z">
        <w:r w:rsidR="00933309">
          <w:t>s</w:t>
        </w:r>
      </w:ins>
      <w:ins w:id="1202" w:author="ara952 reza" w:date="2020-09-08T18:32:00Z">
        <w:r w:rsidR="00AC787F">
          <w:t xml:space="preserve"> to be </w:t>
        </w:r>
      </w:ins>
      <w:ins w:id="1203" w:author="ara952 reza" w:date="2020-09-08T18:33:00Z">
        <w:r w:rsidR="00AC787F">
          <w:t xml:space="preserve">a little warm with </w:t>
        </w:r>
        <w:del w:id="1204" w:author="Ian Church" w:date="2020-11-25T10:08:00Z">
          <w:r w:rsidR="00AC787F" w:rsidDel="00894AF2">
            <w:delText xml:space="preserve">some </w:delText>
          </w:r>
        </w:del>
        <w:r w:rsidR="00AC787F">
          <w:t>cold spots in the midd</w:t>
        </w:r>
      </w:ins>
      <w:ins w:id="1205" w:author="ara952 reza" w:date="2020-09-08T18:34:00Z">
        <w:r w:rsidR="00AC787F">
          <w:t>le</w:t>
        </w:r>
      </w:ins>
      <w:ins w:id="1206" w:author="ara952 reza" w:date="2020-09-08T19:08:00Z">
        <w:r w:rsidR="00933309">
          <w:t xml:space="preserve"> of the Bay</w:t>
        </w:r>
      </w:ins>
      <w:ins w:id="1207" w:author="ara952 reza" w:date="2020-09-08T18:34:00Z">
        <w:r w:rsidR="00AC787F">
          <w:t xml:space="preserve"> and close to the Grand Manan </w:t>
        </w:r>
      </w:ins>
      <w:ins w:id="1208" w:author="ara952 reza" w:date="2020-09-08T18:37:00Z">
        <w:r w:rsidR="00AC787F">
          <w:t>Island. The</w:t>
        </w:r>
      </w:ins>
      <w:ins w:id="1209" w:author="ara952 reza" w:date="2020-09-08T18:34:00Z">
        <w:r w:rsidR="00AC787F">
          <w:t xml:space="preserve"> cold spot in front of the Saint John River </w:t>
        </w:r>
      </w:ins>
      <w:ins w:id="1210" w:author="ara952 reza" w:date="2020-09-08T18:35:00Z">
        <w:r w:rsidR="00AC787F">
          <w:t xml:space="preserve">may result from </w:t>
        </w:r>
      </w:ins>
      <w:ins w:id="1211" w:author="ara952 reza" w:date="2020-09-08T18:36:00Z">
        <w:r w:rsidR="00AC787F">
          <w:t>not having the</w:t>
        </w:r>
        <w:commentRangeStart w:id="1212"/>
        <w:r w:rsidR="00AC787F">
          <w:t xml:space="preserve"> temperature profile of the river to use for the open </w:t>
        </w:r>
      </w:ins>
      <w:ins w:id="1213" w:author="ara952 reza" w:date="2020-09-08T18:40:00Z">
        <w:r w:rsidR="00AC787F">
          <w:t>boundary.</w:t>
        </w:r>
      </w:ins>
      <w:commentRangeEnd w:id="1212"/>
      <w:r w:rsidR="00894AF2">
        <w:rPr>
          <w:rStyle w:val="CommentReference"/>
        </w:rPr>
        <w:commentReference w:id="1212"/>
      </w:r>
      <w:ins w:id="1214" w:author="ara952 reza" w:date="2020-09-08T18:40:00Z">
        <w:r w:rsidR="00AC787F">
          <w:t xml:space="preserve"> At</w:t>
        </w:r>
      </w:ins>
      <w:ins w:id="1215" w:author="ara952 reza" w:date="2020-09-08T18:37:00Z">
        <w:r w:rsidR="00AC787F">
          <w:t xml:space="preserve"> the end of </w:t>
        </w:r>
      </w:ins>
      <w:ins w:id="1216" w:author="ara952 reza" w:date="2020-09-08T18:40:00Z">
        <w:r w:rsidR="00AC787F">
          <w:t>July</w:t>
        </w:r>
      </w:ins>
      <w:ins w:id="1217" w:author="ara952 reza" w:date="2020-09-08T18:37:00Z">
        <w:r w:rsidR="00AC787F">
          <w:t>, the cold area increase</w:t>
        </w:r>
      </w:ins>
      <w:ins w:id="1218" w:author="Ian Church" w:date="2020-11-25T10:09:00Z">
        <w:r w:rsidR="00F56CF4">
          <w:t>s</w:t>
        </w:r>
      </w:ins>
      <w:ins w:id="1219" w:author="ara952 reza" w:date="2020-09-08T18:37:00Z">
        <w:r w:rsidR="00AC787F">
          <w:t xml:space="preserve">, specifically in front of </w:t>
        </w:r>
      </w:ins>
      <w:ins w:id="1220" w:author="ara952 reza" w:date="2020-09-08T18:38:00Z">
        <w:r w:rsidR="00AC787F">
          <w:t>Saint John River and at t</w:t>
        </w:r>
      </w:ins>
      <w:ins w:id="1221" w:author="ara952 reza" w:date="2020-09-08T18:39:00Z">
        <w:r w:rsidR="00AC787F">
          <w:t xml:space="preserve">he end of August </w:t>
        </w:r>
      </w:ins>
      <w:ins w:id="1222" w:author="ara952 reza" w:date="2020-09-08T18:40:00Z">
        <w:r w:rsidR="00AC787F">
          <w:t>the difference decreases</w:t>
        </w:r>
      </w:ins>
      <w:ins w:id="1223" w:author="Ian Church" w:date="2020-11-25T10:09:00Z">
        <w:r w:rsidR="00F56CF4">
          <w:t>, with the</w:t>
        </w:r>
      </w:ins>
      <w:ins w:id="1224" w:author="ara952 reza" w:date="2020-09-08T18:40:00Z">
        <w:r w:rsidR="00AC787F">
          <w:t xml:space="preserve"> except</w:t>
        </w:r>
      </w:ins>
      <w:ins w:id="1225" w:author="Ian Church" w:date="2020-11-25T10:09:00Z">
        <w:r w:rsidR="00F56CF4">
          <w:t>ion of the are</w:t>
        </w:r>
      </w:ins>
      <w:ins w:id="1226" w:author="ara952 reza" w:date="2020-09-08T18:40:00Z">
        <w:del w:id="1227" w:author="Ian Church" w:date="2020-11-25T10:09:00Z">
          <w:r w:rsidR="00AC787F" w:rsidDel="00F56CF4">
            <w:delText xml:space="preserve"> the</w:delText>
          </w:r>
        </w:del>
      </w:ins>
      <w:ins w:id="1228" w:author="Ian Church" w:date="2020-11-25T10:09:00Z">
        <w:r w:rsidR="00F56CF4">
          <w:t>a</w:t>
        </w:r>
      </w:ins>
      <w:ins w:id="1229" w:author="ara952 reza" w:date="2020-09-08T18:40:00Z">
        <w:r w:rsidR="00AC787F">
          <w:t xml:space="preserve"> north-east of Grand Manan Island.</w:t>
        </w:r>
      </w:ins>
    </w:p>
    <w:p w14:paraId="734D5EC6" w14:textId="04252FE7" w:rsidR="00461DF1" w:rsidRDefault="00461DF1" w:rsidP="00C443AD">
      <w:pPr>
        <w:spacing w:after="0"/>
        <w:jc w:val="both"/>
        <w:rPr>
          <w:ins w:id="1230" w:author="ara952 reza" w:date="2020-09-08T18:18:00Z"/>
        </w:rPr>
      </w:pPr>
    </w:p>
    <w:p w14:paraId="21AB6106" w14:textId="1DD5F76D" w:rsidR="00461DF1" w:rsidRDefault="00003CF1" w:rsidP="00C443AD">
      <w:pPr>
        <w:spacing w:after="0"/>
        <w:jc w:val="both"/>
        <w:rPr>
          <w:ins w:id="1231" w:author="ara952 reza" w:date="2020-09-06T19:19:00Z"/>
        </w:rPr>
      </w:pPr>
      <w:ins w:id="1232" w:author="ara952 reza" w:date="2020-09-08T18:31:00Z">
        <w:r>
          <w:rPr>
            <w:noProof/>
          </w:rPr>
          <w:lastRenderedPageBreak/>
          <mc:AlternateContent>
            <mc:Choice Requires="wps">
              <w:drawing>
                <wp:anchor distT="0" distB="0" distL="114300" distR="114300" simplePos="0" relativeHeight="251805696" behindDoc="0" locked="0" layoutInCell="1" allowOverlap="1" wp14:anchorId="3481D023" wp14:editId="7369A7A4">
                  <wp:simplePos x="0" y="0"/>
                  <wp:positionH relativeFrom="margin">
                    <wp:posOffset>438150</wp:posOffset>
                  </wp:positionH>
                  <wp:positionV relativeFrom="paragraph">
                    <wp:posOffset>5019040</wp:posOffset>
                  </wp:positionV>
                  <wp:extent cx="5753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7FF0A1F" w14:textId="56C5DA3B" w:rsidR="005773C8" w:rsidRPr="00E33DCA" w:rsidRDefault="005773C8">
                              <w:pPr>
                                <w:pStyle w:val="Caption"/>
                                <w:rPr>
                                  <w:noProof/>
                                </w:rPr>
                                <w:pPrChange w:id="1233" w:author="ara952 reza" w:date="2020-09-08T18:31:00Z">
                                  <w:pPr>
                                    <w:spacing w:after="0"/>
                                    <w:jc w:val="both"/>
                                  </w:pPr>
                                </w:pPrChange>
                              </w:pPr>
                              <w:ins w:id="1234" w:author="ara952 reza" w:date="2020-09-08T18:31:00Z">
                                <w:r>
                                  <w:t xml:space="preserve">Figure </w:t>
                                </w:r>
                                <w:r>
                                  <w:fldChar w:fldCharType="begin"/>
                                </w:r>
                                <w:r>
                                  <w:instrText xml:space="preserve"> SEQ Figure \* ARABIC </w:instrText>
                                </w:r>
                              </w:ins>
                              <w:r>
                                <w:fldChar w:fldCharType="separate"/>
                              </w:r>
                              <w:ins w:id="1235" w:author="ara952 reza" w:date="2020-09-09T14:36:00Z">
                                <w:r>
                                  <w:rPr>
                                    <w:noProof/>
                                  </w:rPr>
                                  <w:t>14</w:t>
                                </w:r>
                              </w:ins>
                              <w:ins w:id="1236" w:author="ara952 reza" w:date="2020-09-08T18:31:00Z">
                                <w:r>
                                  <w:fldChar w:fldCharType="end"/>
                                </w:r>
                                <w:r>
                                  <w:t>.Results of daily SST difference from G1SST minus Model output for a)20180715, b)20180730, and c)20180830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1D023" id="Text Box 115" o:spid="_x0000_s1120" type="#_x0000_t202" style="position:absolute;left:0;text-align:left;margin-left:34.5pt;margin-top:395.2pt;width:453pt;height:.0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" stroked="f">
                  <v:textbox style="mso-fit-shape-to-text:t" inset="0,0,0,0">
                    <w:txbxContent>
                      <w:p w14:paraId="17FF0A1F" w14:textId="56C5DA3B" w:rsidR="005773C8" w:rsidRPr="00E33DCA" w:rsidRDefault="005773C8">
                        <w:pPr>
                          <w:pStyle w:val="Caption"/>
                          <w:rPr>
                            <w:noProof/>
                          </w:rPr>
                          <w:pPrChange w:id="1237" w:author="ara952 reza" w:date="2020-09-08T18:31:00Z">
                            <w:pPr>
                              <w:spacing w:after="0"/>
                              <w:jc w:val="both"/>
                            </w:pPr>
                          </w:pPrChange>
                        </w:pPr>
                        <w:ins w:id="1238" w:author="ara952 reza" w:date="2020-09-08T18:31:00Z">
                          <w:r>
                            <w:t xml:space="preserve">Figure </w:t>
                          </w:r>
                          <w:r>
                            <w:fldChar w:fldCharType="begin"/>
                          </w:r>
                          <w:r>
                            <w:instrText xml:space="preserve"> SEQ Figure \* ARABIC </w:instrText>
                          </w:r>
                        </w:ins>
                        <w:r>
                          <w:fldChar w:fldCharType="separate"/>
                        </w:r>
                        <w:ins w:id="1239" w:author="ara952 reza" w:date="2020-09-09T14:36:00Z">
                          <w:r>
                            <w:rPr>
                              <w:noProof/>
                            </w:rPr>
                            <w:t>14</w:t>
                          </w:r>
                        </w:ins>
                        <w:ins w:id="1240" w:author="ara952 reza" w:date="2020-09-08T18:31:00Z">
                          <w:r>
                            <w:fldChar w:fldCharType="end"/>
                          </w:r>
                          <w:r>
                            <w:t>.Results of daily SST difference from G1SST minus Model output for a)20180715, b)20180730, and c)20180830</w:t>
                          </w:r>
                        </w:ins>
                      </w:p>
                    </w:txbxContent>
                  </v:textbox>
                  <w10:wrap type="topAndBottom" anchorx="margin"/>
                </v:shape>
              </w:pict>
            </mc:Fallback>
          </mc:AlternateContent>
        </w:r>
      </w:ins>
      <w:r>
        <w:rPr>
          <w:noProof/>
        </w:rPr>
        <mc:AlternateContent>
          <mc:Choice Requires="wpg">
            <w:drawing>
              <wp:anchor distT="0" distB="0" distL="114300" distR="114300" simplePos="0" relativeHeight="251803648" behindDoc="0" locked="0" layoutInCell="1" allowOverlap="1" wp14:anchorId="1437789F" wp14:editId="375130EB">
                <wp:simplePos x="0" y="0"/>
                <wp:positionH relativeFrom="column">
                  <wp:posOffset>191526</wp:posOffset>
                </wp:positionH>
                <wp:positionV relativeFrom="paragraph">
                  <wp:posOffset>0</wp:posOffset>
                </wp:positionV>
                <wp:extent cx="6664422" cy="5158593"/>
                <wp:effectExtent l="0" t="0" r="3175" b="4445"/>
                <wp:wrapTopAndBottom/>
                <wp:docPr id="114" name="Group 114"/>
                <wp:cNvGraphicFramePr/>
                <a:graphic xmlns:a="http://schemas.openxmlformats.org/drawingml/2006/main">
                  <a:graphicData uri="http://schemas.microsoft.com/office/word/2010/wordprocessingGroup">
                    <wpg:wgp>
                      <wpg:cNvGrpSpPr/>
                      <wpg:grpSpPr>
                        <a:xfrm>
                          <a:off x="0" y="0"/>
                          <a:ext cx="6664422" cy="5158593"/>
                          <a:chOff x="0" y="0"/>
                          <a:chExt cx="6664422" cy="5158593"/>
                        </a:xfrm>
                      </wpg:grpSpPr>
                      <wpg:grpSp>
                        <wpg:cNvPr id="111" name="Group 111"/>
                        <wpg:cNvGrpSpPr/>
                        <wpg:grpSpPr>
                          <a:xfrm>
                            <a:off x="0" y="11723"/>
                            <a:ext cx="3458210" cy="2672080"/>
                            <a:chOff x="0" y="0"/>
                            <a:chExt cx="3458210" cy="2672080"/>
                          </a:xfrm>
                        </wpg:grpSpPr>
                        <pic:pic xmlns:pic="http://schemas.openxmlformats.org/drawingml/2006/picture">
                          <pic:nvPicPr>
                            <pic:cNvPr id="90" name="Picture 90"/>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8210" cy="2672080"/>
                            </a:xfrm>
                            <a:prstGeom prst="rect">
                              <a:avLst/>
                            </a:prstGeom>
                            <a:noFill/>
                            <a:ln>
                              <a:noFill/>
                            </a:ln>
                          </pic:spPr>
                        </pic:pic>
                        <wps:wsp>
                          <wps:cNvPr id="108" name="Text Box 108"/>
                          <wps:cNvSpPr txBox="1"/>
                          <wps:spPr>
                            <a:xfrm>
                              <a:off x="410308" y="357554"/>
                              <a:ext cx="257907" cy="316524"/>
                            </a:xfrm>
                            <a:prstGeom prst="rect">
                              <a:avLst/>
                            </a:prstGeom>
                            <a:noFill/>
                            <a:ln w="6350">
                              <a:noFill/>
                            </a:ln>
                          </wps:spPr>
                          <wps:txbx>
                            <w:txbxContent>
                              <w:p w14:paraId="7E315EDF" w14:textId="7F190051" w:rsidR="005773C8" w:rsidRDefault="005773C8">
                                <w:ins w:id="1241" w:author="ara952 reza" w:date="2020-09-08T18:2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3153507" y="0"/>
                            <a:ext cx="3510915" cy="2713355"/>
                            <a:chOff x="0" y="0"/>
                            <a:chExt cx="3510915" cy="2713355"/>
                          </a:xfrm>
                        </wpg:grpSpPr>
                        <pic:pic xmlns:pic="http://schemas.openxmlformats.org/drawingml/2006/picture">
                          <pic:nvPicPr>
                            <pic:cNvPr id="106" name="Picture 10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10915" cy="2713355"/>
                            </a:xfrm>
                            <a:prstGeom prst="rect">
                              <a:avLst/>
                            </a:prstGeom>
                            <a:noFill/>
                            <a:ln>
                              <a:noFill/>
                            </a:ln>
                          </pic:spPr>
                        </pic:pic>
                        <wps:wsp>
                          <wps:cNvPr id="109" name="Text Box 109"/>
                          <wps:cNvSpPr txBox="1"/>
                          <wps:spPr>
                            <a:xfrm>
                              <a:off x="439616" y="351692"/>
                              <a:ext cx="257907" cy="316524"/>
                            </a:xfrm>
                            <a:prstGeom prst="rect">
                              <a:avLst/>
                            </a:prstGeom>
                            <a:noFill/>
                            <a:ln w="6350">
                              <a:noFill/>
                            </a:ln>
                          </wps:spPr>
                          <wps:txbx>
                            <w:txbxContent>
                              <w:p w14:paraId="03460A47" w14:textId="69D4F7C3" w:rsidR="005773C8" w:rsidRDefault="005773C8" w:rsidP="00003CF1">
                                <w:ins w:id="1242" w:author="ara952 reza" w:date="2020-09-08T18:2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Group 113"/>
                        <wpg:cNvGrpSpPr/>
                        <wpg:grpSpPr>
                          <a:xfrm>
                            <a:off x="1529861" y="2432538"/>
                            <a:ext cx="3528060" cy="2726055"/>
                            <a:chOff x="1" y="-2104291"/>
                            <a:chExt cx="3528060" cy="2726690"/>
                          </a:xfrm>
                        </wpg:grpSpPr>
                        <pic:pic xmlns:pic="http://schemas.openxmlformats.org/drawingml/2006/picture">
                          <pic:nvPicPr>
                            <pic:cNvPr id="107" name="Picture 10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 y="-2104291"/>
                              <a:ext cx="3528060" cy="2726690"/>
                            </a:xfrm>
                            <a:prstGeom prst="rect">
                              <a:avLst/>
                            </a:prstGeom>
                            <a:noFill/>
                            <a:ln>
                              <a:noFill/>
                            </a:ln>
                          </pic:spPr>
                        </pic:pic>
                        <wps:wsp>
                          <wps:cNvPr id="110" name="Text Box 110"/>
                          <wps:cNvSpPr txBox="1"/>
                          <wps:spPr>
                            <a:xfrm>
                              <a:off x="381000" y="-1817230"/>
                              <a:ext cx="257907" cy="316524"/>
                            </a:xfrm>
                            <a:prstGeom prst="rect">
                              <a:avLst/>
                            </a:prstGeom>
                            <a:noFill/>
                            <a:ln w="6350">
                              <a:noFill/>
                            </a:ln>
                          </wps:spPr>
                          <wps:txbx>
                            <w:txbxContent>
                              <w:p w14:paraId="00E84562" w14:textId="4A04C1C4" w:rsidR="005773C8" w:rsidRDefault="005773C8" w:rsidP="00003CF1">
                                <w:ins w:id="1243" w:author="ara952 reza" w:date="2020-09-08T18:26:00Z">
                                  <w: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437789F" id="Group 114" o:spid="_x0000_s1121" style="position:absolute;left:0;text-align:left;margin-left:15.1pt;margin-top:0;width:524.75pt;height:406.2pt;z-index:251803648" coordsize="66644,51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LzvByK/pgIA&#10;v6YCABUAAABkcnMvbWVkaWEvaW1hZ2UyLmpwZWf/2P/gABBKRklGAAEBAQDcANwAAP/bAEMAAgEB&#10;AQEBAgEBAQICAgICBAMCAgICBQQEAwQGBQYGBgUGBgYHCQgGBwkHBgYICwgJCgoKCgoGCAsMCwoM&#10;CQoKCv/bAEMBAgICAgICBQMDBQoHBgcKCgoKCgoKCgoKCgoKCgoKCgoKCgoKCgoKCgoKCgoKCgoK&#10;CgoKCgoKCgoKCgoKCgoKCv/AABEIAo0D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fIa6yVqkAgBapAIAFQAAAGRycy9tZWRpYS9pbWFnZTMuanBlZ//Y/+AAEEpGSUYA&#10;AQEBANwA3AAA/9sAQwACAQEBAQECAQEBAgICAgIEAwICAgIFBAQDBAYFBgYGBQYGBgcJCAYHCQcG&#10;BggLCAkKCgoKCgYICwwLCgwJCgoK/9sAQwECAgICAgIFAwMFCgcGBwoKCgoKCgoKCgoKCgoKCgoK&#10;CgoKCgoKCgoKCgoKCgoKCgoKCgoKCgoKCgoKCgoKCgoK/8AAEQgCkAN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">
                <v:group id="Group 111" o:spid="_x0000_s1122" style="position:absolute;top:117;width:34582;height:26721" coordsize="34582,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90" o:spid="_x0000_s1123" type="#_x0000_t75" style="position:absolute;width:34582;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">
                    <v:imagedata r:id="rId70" o:title=""/>
                  </v:shape>
                  <v:shape id="Text Box 108" o:spid="_x0000_s1124" type="#_x0000_t202" style="position:absolute;left:4103;top:3575;width:257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E315EDF" w14:textId="7F190051" w:rsidR="005773C8" w:rsidRDefault="005773C8">
                          <w:ins w:id="1244" w:author="ara952 reza" w:date="2020-09-08T18:25:00Z">
                            <w:r>
                              <w:t>a</w:t>
                            </w:r>
                          </w:ins>
                        </w:p>
                      </w:txbxContent>
                    </v:textbox>
                  </v:shape>
                </v:group>
                <v:group id="Group 112" o:spid="_x0000_s1125" style="position:absolute;left:31535;width:35109;height:27133" coordsize="35109,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126" type="#_x0000_t75" style="position:absolute;width:35109;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">
                    <v:imagedata r:id="rId71" o:title=""/>
                  </v:shape>
                  <v:shape id="Text Box 109" o:spid="_x0000_s1127" type="#_x0000_t202" style="position:absolute;left:4396;top:3516;width:2579;height: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03460A47" w14:textId="69D4F7C3" w:rsidR="005773C8" w:rsidRDefault="005773C8" w:rsidP="00003CF1">
                          <w:ins w:id="1245" w:author="ara952 reza" w:date="2020-09-08T18:26:00Z">
                            <w:r>
                              <w:t>b</w:t>
                            </w:r>
                          </w:ins>
                        </w:p>
                      </w:txbxContent>
                    </v:textbox>
                  </v:shape>
                </v:group>
                <v:group id="Group 113" o:spid="_x0000_s1128" style="position:absolute;left:15298;top:24325;width:35281;height:27260" coordorigin=",-21042" coordsize="35280,2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07" o:spid="_x0000_s1129" type="#_x0000_t75" style="position:absolute;top:-21042;width:35280;height:2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">
                    <v:imagedata r:id="rId72" o:title=""/>
                  </v:shape>
                  <v:shape id="Text Box 110" o:spid="_x0000_s1130" type="#_x0000_t202" style="position:absolute;left:3810;top:-18172;width:257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00E84562" w14:textId="4A04C1C4" w:rsidR="005773C8" w:rsidRDefault="005773C8" w:rsidP="00003CF1">
                          <w:ins w:id="1246" w:author="ara952 reza" w:date="2020-09-08T18:26:00Z">
                            <w:r>
                              <w:t>c</w:t>
                            </w:r>
                          </w:ins>
                        </w:p>
                      </w:txbxContent>
                    </v:textbox>
                  </v:shape>
                </v:group>
                <w10:wrap type="topAndBottom"/>
              </v:group>
            </w:pict>
          </mc:Fallback>
        </mc:AlternateContent>
      </w:r>
    </w:p>
    <w:p w14:paraId="740603F4" w14:textId="1168D040" w:rsidR="00C443AD" w:rsidRDefault="00C443AD" w:rsidP="00C443AD">
      <w:pPr>
        <w:spacing w:after="0"/>
        <w:jc w:val="both"/>
        <w:rPr>
          <w:ins w:id="1247" w:author="ara952 reza" w:date="2020-09-06T12:13:00Z"/>
        </w:rPr>
      </w:pPr>
    </w:p>
    <w:p w14:paraId="25691F46" w14:textId="4E36E00F" w:rsidR="003E5A56" w:rsidRDefault="0075725C" w:rsidP="00172F2F">
      <w:pPr>
        <w:spacing w:after="0"/>
        <w:jc w:val="both"/>
        <w:rPr>
          <w:ins w:id="1248" w:author="ara952 reza" w:date="2020-09-06T12:13:00Z"/>
        </w:rPr>
      </w:pPr>
      <w:ins w:id="1249" w:author="Ian Church" w:date="2020-11-25T10:11:00Z">
        <w:r>
          <w:t xml:space="preserve">Going back to the model </w:t>
        </w:r>
      </w:ins>
      <w:ins w:id="1250" w:author="ara952 reza" w:date="2020-09-08T19:57:00Z">
        <w:del w:id="1251" w:author="Ian Church" w:date="2020-11-25T10:11:00Z">
          <w:r w:rsidR="005746B8" w:rsidDel="0075725C">
            <w:delText xml:space="preserve">At the </w:delText>
          </w:r>
        </w:del>
        <w:r w:rsidR="005746B8">
          <w:t>open boundary</w:t>
        </w:r>
      </w:ins>
      <w:ins w:id="1252" w:author="Ian Church" w:date="2020-11-25T10:11:00Z">
        <w:r>
          <w:t xml:space="preserve"> conditions</w:t>
        </w:r>
      </w:ins>
      <w:ins w:id="1253" w:author="ara952 reza" w:date="2020-09-08T19:57:00Z">
        <w:r w:rsidR="005746B8">
          <w:t xml:space="preserve">, the temperature </w:t>
        </w:r>
      </w:ins>
      <w:ins w:id="1254" w:author="ara952 reza" w:date="2020-09-08T19:59:00Z">
        <w:del w:id="1255" w:author="Ian Church" w:date="2020-11-25T10:10:00Z">
          <w:r w:rsidR="005746B8" w:rsidDel="00F56CF4">
            <w:delText xml:space="preserve">which is </w:delText>
          </w:r>
        </w:del>
        <w:r w:rsidR="005746B8">
          <w:t>from</w:t>
        </w:r>
      </w:ins>
      <w:ins w:id="1256" w:author="ara952 reza" w:date="2020-09-08T19:58:00Z">
        <w:r w:rsidR="005746B8">
          <w:t xml:space="preserve"> </w:t>
        </w:r>
      </w:ins>
      <w:ins w:id="1257" w:author="Ian Church" w:date="2020-11-25T10:10:00Z">
        <w:r w:rsidR="00F56CF4">
          <w:t xml:space="preserve">the </w:t>
        </w:r>
      </w:ins>
      <w:ins w:id="1258" w:author="ara952 reza" w:date="2020-09-08T19:58:00Z">
        <w:del w:id="1259" w:author="Ian Church" w:date="2020-11-25T10:10:00Z">
          <w:r w:rsidR="005746B8" w:rsidDel="00F56CF4">
            <w:delText>Gulf of Maine Operat</w:delText>
          </w:r>
        </w:del>
      </w:ins>
      <w:ins w:id="1260" w:author="ara952 reza" w:date="2020-09-08T19:59:00Z">
        <w:del w:id="1261" w:author="Ian Church" w:date="2020-11-25T10:10:00Z">
          <w:r w:rsidR="005746B8" w:rsidDel="00F56CF4">
            <w:delText>ional Forecast System</w:delText>
          </w:r>
        </w:del>
      </w:ins>
      <w:proofErr w:type="spellStart"/>
      <w:ins w:id="1262" w:author="Ian Church" w:date="2020-11-25T10:10:00Z">
        <w:r w:rsidR="00F56CF4">
          <w:t>GoMOFS</w:t>
        </w:r>
      </w:ins>
      <w:proofErr w:type="spellEnd"/>
      <w:ins w:id="1263" w:author="ara952 reza" w:date="2020-09-08T19:59:00Z">
        <w:r w:rsidR="005746B8">
          <w:t xml:space="preserve"> is slightly higher than G1SST data showing a warm front </w:t>
        </w:r>
      </w:ins>
      <w:ins w:id="1264" w:author="Ian Church" w:date="2020-11-25T10:11:00Z">
        <w:r w:rsidR="00F56CF4">
          <w:t>i</w:t>
        </w:r>
      </w:ins>
      <w:ins w:id="1265" w:author="ara952 reza" w:date="2020-09-08T19:59:00Z">
        <w:del w:id="1266" w:author="Ian Church" w:date="2020-11-25T10:11:00Z">
          <w:r w:rsidR="005746B8" w:rsidDel="00F56CF4">
            <w:delText>o</w:delText>
          </w:r>
        </w:del>
        <w:r w:rsidR="005746B8">
          <w:t xml:space="preserve">n that </w:t>
        </w:r>
      </w:ins>
      <w:ins w:id="1267" w:author="ara952 reza" w:date="2020-09-08T20:02:00Z">
        <w:r w:rsidR="005746B8">
          <w:t xml:space="preserve">area. </w:t>
        </w:r>
        <w:commentRangeStart w:id="1268"/>
        <w:r w:rsidR="005746B8" w:rsidRPr="00E36A17">
          <w:rPr>
            <w:highlight w:val="yellow"/>
            <w:rPrChange w:id="1269" w:author="Ian Church" w:date="2020-11-25T10:13:00Z">
              <w:rPr/>
            </w:rPrChange>
          </w:rPr>
          <w:t>In</w:t>
        </w:r>
      </w:ins>
      <w:ins w:id="1270" w:author="ara952 reza" w:date="2020-09-08T20:00:00Z">
        <w:r w:rsidR="005746B8" w:rsidRPr="00E36A17">
          <w:rPr>
            <w:highlight w:val="yellow"/>
            <w:rPrChange w:id="1271" w:author="Ian Church" w:date="2020-11-25T10:13:00Z">
              <w:rPr/>
            </w:rPrChange>
          </w:rPr>
          <w:t xml:space="preserve"> total, </w:t>
        </w:r>
      </w:ins>
      <w:ins w:id="1272" w:author="ara952 reza" w:date="2020-09-08T20:01:00Z">
        <w:r w:rsidR="005746B8" w:rsidRPr="00E36A17">
          <w:rPr>
            <w:highlight w:val="yellow"/>
            <w:rPrChange w:id="1273" w:author="Ian Church" w:date="2020-11-25T10:13:00Z">
              <w:rPr/>
            </w:rPrChange>
          </w:rPr>
          <w:t xml:space="preserve">by </w:t>
        </w:r>
      </w:ins>
      <w:ins w:id="1274" w:author="ara952 reza" w:date="2020-09-08T20:00:00Z">
        <w:r w:rsidR="005746B8" w:rsidRPr="00E36A17">
          <w:rPr>
            <w:highlight w:val="yellow"/>
            <w:rPrChange w:id="1275" w:author="Ian Church" w:date="2020-11-25T10:13:00Z">
              <w:rPr/>
            </w:rPrChange>
          </w:rPr>
          <w:t>keeping the definition of foundation temperature</w:t>
        </w:r>
      </w:ins>
      <w:ins w:id="1276" w:author="ara952 reza" w:date="2020-09-08T20:01:00Z">
        <w:r w:rsidR="005746B8" w:rsidRPr="00E36A17">
          <w:rPr>
            <w:highlight w:val="yellow"/>
            <w:rPrChange w:id="1277" w:author="Ian Church" w:date="2020-11-25T10:13:00Z">
              <w:rPr/>
            </w:rPrChange>
          </w:rPr>
          <w:t xml:space="preserve"> in mind, the </w:t>
        </w:r>
      </w:ins>
      <w:ins w:id="1278" w:author="ara952 reza" w:date="2020-09-08T20:02:00Z">
        <w:r w:rsidR="005746B8" w:rsidRPr="00E36A17">
          <w:rPr>
            <w:highlight w:val="yellow"/>
            <w:rPrChange w:id="1279" w:author="Ian Church" w:date="2020-11-25T10:13:00Z">
              <w:rPr/>
            </w:rPrChange>
          </w:rPr>
          <w:t>model</w:t>
        </w:r>
      </w:ins>
      <w:ins w:id="1280" w:author="ara952 reza" w:date="2020-09-08T20:01:00Z">
        <w:r w:rsidR="005746B8" w:rsidRPr="00E36A17">
          <w:rPr>
            <w:highlight w:val="yellow"/>
            <w:rPrChange w:id="1281" w:author="Ian Church" w:date="2020-11-25T10:13:00Z">
              <w:rPr/>
            </w:rPrChange>
          </w:rPr>
          <w:t xml:space="preserve"> SST dose no</w:t>
        </w:r>
      </w:ins>
      <w:ins w:id="1282" w:author="Ian Church" w:date="2020-11-25T10:12:00Z">
        <w:r w:rsidR="00291DE0" w:rsidRPr="00E36A17">
          <w:rPr>
            <w:highlight w:val="yellow"/>
            <w:rPrChange w:id="1283" w:author="Ian Church" w:date="2020-11-25T10:13:00Z">
              <w:rPr/>
            </w:rPrChange>
          </w:rPr>
          <w:t>t</w:t>
        </w:r>
      </w:ins>
      <w:ins w:id="1284" w:author="ara952 reza" w:date="2020-09-08T20:01:00Z">
        <w:r w:rsidR="005746B8" w:rsidRPr="00E36A17">
          <w:rPr>
            <w:highlight w:val="yellow"/>
            <w:rPrChange w:id="1285" w:author="Ian Church" w:date="2020-11-25T10:13:00Z">
              <w:rPr/>
            </w:rPrChange>
          </w:rPr>
          <w:t xml:space="preserve"> show a significant difference with the </w:t>
        </w:r>
      </w:ins>
      <w:ins w:id="1286" w:author="ara952 reza" w:date="2020-09-08T20:02:00Z">
        <w:r w:rsidR="005746B8" w:rsidRPr="00E36A17">
          <w:rPr>
            <w:highlight w:val="yellow"/>
            <w:rPrChange w:id="1287" w:author="Ian Church" w:date="2020-11-25T10:13:00Z">
              <w:rPr/>
            </w:rPrChange>
          </w:rPr>
          <w:t xml:space="preserve">satellite derived </w:t>
        </w:r>
      </w:ins>
      <w:ins w:id="1288" w:author="ara952 reza" w:date="2020-09-09T14:38:00Z">
        <w:r w:rsidR="0089407A" w:rsidRPr="00E36A17">
          <w:rPr>
            <w:highlight w:val="yellow"/>
            <w:rPrChange w:id="1289" w:author="Ian Church" w:date="2020-11-25T10:13:00Z">
              <w:rPr/>
            </w:rPrChange>
          </w:rPr>
          <w:t>one</w:t>
        </w:r>
        <w:r w:rsidR="0089407A">
          <w:t xml:space="preserve">. </w:t>
        </w:r>
        <w:del w:id="1290" w:author="Ian Church" w:date="2020-11-25T10:12:00Z">
          <w:r w:rsidR="0089407A" w:rsidDel="003A6D91">
            <w:delText>In</w:delText>
          </w:r>
        </w:del>
      </w:ins>
      <w:ins w:id="1291" w:author="ara952 reza" w:date="2020-09-08T20:02:00Z">
        <w:del w:id="1292" w:author="Ian Church" w:date="2020-11-25T10:12:00Z">
          <w:r w:rsidR="005746B8" w:rsidDel="003A6D91">
            <w:delText xml:space="preserve"> next section, the break down of statistical analysis provide better </w:delText>
          </w:r>
        </w:del>
      </w:ins>
      <w:ins w:id="1293" w:author="ara952 reza" w:date="2020-09-08T20:03:00Z">
        <w:del w:id="1294" w:author="Ian Church" w:date="2020-11-25T10:12:00Z">
          <w:r w:rsidR="005746B8" w:rsidDel="003A6D91">
            <w:delText>metrics for the model skill assessment.</w:delText>
          </w:r>
        </w:del>
      </w:ins>
      <w:commentRangeEnd w:id="1268"/>
      <w:del w:id="1295" w:author="Ian Church" w:date="2020-11-25T10:12:00Z">
        <w:r w:rsidR="003A6D91" w:rsidDel="003A6D91">
          <w:rPr>
            <w:rStyle w:val="CommentReference"/>
          </w:rPr>
          <w:commentReference w:id="1268"/>
        </w:r>
      </w:del>
    </w:p>
    <w:p w14:paraId="747F61F6" w14:textId="20992411" w:rsidR="003E5A56" w:rsidDel="003A6D91" w:rsidRDefault="003E5A56" w:rsidP="00172F2F">
      <w:pPr>
        <w:spacing w:after="0"/>
        <w:jc w:val="both"/>
        <w:rPr>
          <w:ins w:id="1296" w:author="ara952 reza" w:date="2020-09-06T12:13:00Z"/>
          <w:del w:id="1297" w:author="Ian Church" w:date="2020-11-25T10:12:00Z"/>
        </w:rPr>
      </w:pPr>
    </w:p>
    <w:p w14:paraId="3512BD02" w14:textId="67B126AB" w:rsidR="00003CF1" w:rsidDel="003A6D91" w:rsidRDefault="00003CF1" w:rsidP="00172F2F">
      <w:pPr>
        <w:spacing w:after="0"/>
        <w:jc w:val="both"/>
        <w:rPr>
          <w:ins w:id="1298" w:author="ara952 reza" w:date="2020-09-08T18:28:00Z"/>
          <w:del w:id="1299" w:author="Ian Church" w:date="2020-11-25T10:12:00Z"/>
        </w:rPr>
      </w:pPr>
    </w:p>
    <w:p w14:paraId="53D0015C" w14:textId="7BFFBD89" w:rsidR="003E5A56" w:rsidRDefault="003E5A56" w:rsidP="00172F2F">
      <w:pPr>
        <w:spacing w:after="0"/>
        <w:jc w:val="both"/>
        <w:rPr>
          <w:ins w:id="1300" w:author="ara952 reza" w:date="2020-09-06T12:13:00Z"/>
        </w:rPr>
      </w:pPr>
    </w:p>
    <w:p w14:paraId="2F5ABB31" w14:textId="5AE0A536" w:rsidR="003E5A56" w:rsidRDefault="009957A8" w:rsidP="00172F2F">
      <w:pPr>
        <w:spacing w:after="0"/>
        <w:jc w:val="both"/>
        <w:rPr>
          <w:ins w:id="1301" w:author="ara952 reza" w:date="2020-09-06T20:01:00Z"/>
          <w:b/>
          <w:bCs/>
        </w:rPr>
      </w:pPr>
      <w:ins w:id="1302" w:author="ara952 reza" w:date="2020-09-06T20:00:00Z">
        <w:r w:rsidRPr="009957A8">
          <w:rPr>
            <w:b/>
            <w:bCs/>
            <w:rPrChange w:id="1303" w:author="ara952 reza" w:date="2020-09-06T20:01:00Z">
              <w:rPr/>
            </w:rPrChange>
          </w:rPr>
          <w:t>4. Model skill As</w:t>
        </w:r>
      </w:ins>
      <w:ins w:id="1304" w:author="ara952 reza" w:date="2020-09-06T20:01:00Z">
        <w:r w:rsidRPr="009957A8">
          <w:rPr>
            <w:b/>
            <w:bCs/>
            <w:rPrChange w:id="1305" w:author="ara952 reza" w:date="2020-09-06T20:01:00Z">
              <w:rPr/>
            </w:rPrChange>
          </w:rPr>
          <w:t>s</w:t>
        </w:r>
      </w:ins>
      <w:ins w:id="1306" w:author="ara952 reza" w:date="2020-09-06T20:00:00Z">
        <w:r w:rsidRPr="009957A8">
          <w:rPr>
            <w:b/>
            <w:bCs/>
            <w:rPrChange w:id="1307" w:author="ara952 reza" w:date="2020-09-06T20:01:00Z">
              <w:rPr/>
            </w:rPrChange>
          </w:rPr>
          <w:t>essment</w:t>
        </w:r>
      </w:ins>
    </w:p>
    <w:p w14:paraId="772EF6FC" w14:textId="50C04EA5" w:rsidR="009957A8" w:rsidRDefault="009957A8" w:rsidP="00172F2F">
      <w:pPr>
        <w:spacing w:after="0"/>
        <w:jc w:val="both"/>
        <w:rPr>
          <w:ins w:id="1308" w:author="ara952 reza" w:date="2020-09-06T20:01:00Z"/>
          <w:b/>
          <w:bCs/>
        </w:rPr>
      </w:pPr>
    </w:p>
    <w:p w14:paraId="397BF269" w14:textId="59EBC747" w:rsidR="009957A8" w:rsidRPr="009957A8" w:rsidRDefault="009957A8" w:rsidP="00172F2F">
      <w:pPr>
        <w:spacing w:after="0"/>
        <w:jc w:val="both"/>
        <w:rPr>
          <w:ins w:id="1309" w:author="ara952 reza" w:date="2020-09-06T20:01:00Z"/>
        </w:rPr>
      </w:pPr>
      <w:ins w:id="1310" w:author="ara952 reza" w:date="2020-09-06T20:01:00Z">
        <w:r w:rsidRPr="009957A8">
          <w:rPr>
            <w:rPrChange w:id="1311" w:author="ara952 reza" w:date="2020-09-06T20:01:00Z">
              <w:rPr>
                <w:b/>
                <w:bCs/>
              </w:rPr>
            </w:rPrChange>
          </w:rPr>
          <w:t xml:space="preserve">Depending on the </w:t>
        </w:r>
      </w:ins>
      <w:ins w:id="1312" w:author="ara952 reza" w:date="2020-09-06T20:02:00Z">
        <w:r>
          <w:t xml:space="preserve">different specific factors, such as </w:t>
        </w:r>
      </w:ins>
      <w:ins w:id="1313" w:author="ara952 reza" w:date="2020-09-06T20:01:00Z">
        <w:r w:rsidRPr="009957A8">
          <w:rPr>
            <w:rPrChange w:id="1314" w:author="ara952 reza" w:date="2020-09-06T20:01:00Z">
              <w:rPr>
                <w:b/>
                <w:bCs/>
              </w:rPr>
            </w:rPrChange>
          </w:rPr>
          <w:t xml:space="preserve">goals of </w:t>
        </w:r>
      </w:ins>
      <w:ins w:id="1315" w:author="ara952 reza" w:date="2020-09-06T20:02:00Z">
        <w:r>
          <w:t xml:space="preserve">the modeling </w:t>
        </w:r>
      </w:ins>
      <w:ins w:id="1316" w:author="ara952 reza" w:date="2020-09-06T20:06:00Z">
        <w:r>
          <w:t>exercise</w:t>
        </w:r>
        <w:del w:id="1317" w:author="Ian Church" w:date="2020-11-25T10:35:00Z">
          <w:r w:rsidDel="00FE2178">
            <w:delText>,</w:delText>
          </w:r>
        </w:del>
      </w:ins>
      <w:ins w:id="1318" w:author="Ian Church" w:date="2020-11-25T10:35:00Z">
        <w:r w:rsidR="00FE2178">
          <w:t xml:space="preserve"> or</w:t>
        </w:r>
      </w:ins>
      <w:ins w:id="1319" w:author="ara952 reza" w:date="2020-09-06T20:03:00Z">
        <w:r>
          <w:t xml:space="preserve"> spatial and </w:t>
        </w:r>
      </w:ins>
      <w:ins w:id="1320" w:author="ara952 reza" w:date="2020-09-06T20:06:00Z">
        <w:r>
          <w:t>temporal importance</w:t>
        </w:r>
      </w:ins>
      <w:ins w:id="1321" w:author="ara952 reza" w:date="2020-09-06T20:03:00Z">
        <w:r>
          <w:t xml:space="preserve"> of the</w:t>
        </w:r>
      </w:ins>
      <w:ins w:id="1322" w:author="ara952 reza" w:date="2020-09-06T20:04:00Z">
        <w:r>
          <w:t xml:space="preserve"> </w:t>
        </w:r>
      </w:ins>
      <w:ins w:id="1323" w:author="ara952 reza" w:date="2020-09-06T20:03:00Z">
        <w:del w:id="1324" w:author="Ian Church" w:date="2020-11-25T10:35:00Z">
          <w:r w:rsidDel="00F36103">
            <w:delText>context</w:delText>
          </w:r>
        </w:del>
      </w:ins>
      <w:ins w:id="1325" w:author="Ian Church" w:date="2020-11-25T10:35:00Z">
        <w:r w:rsidR="00F36103">
          <w:t>output variables</w:t>
        </w:r>
      </w:ins>
      <w:ins w:id="1326" w:author="ara952 reza" w:date="2020-09-09T16:42:00Z">
        <w:r w:rsidR="00683820">
          <w:t>,</w:t>
        </w:r>
      </w:ins>
      <w:ins w:id="1327" w:author="ara952 reza" w:date="2020-09-06T20:05:00Z">
        <w:r>
          <w:t xml:space="preserve"> the model skill </w:t>
        </w:r>
        <w:del w:id="1328" w:author="Ian Church" w:date="2020-11-25T10:35:00Z">
          <w:r w:rsidDel="00FE2178">
            <w:delText>definition</w:delText>
          </w:r>
        </w:del>
      </w:ins>
      <w:ins w:id="1329" w:author="Ian Church" w:date="2020-11-25T10:35:00Z">
        <w:r w:rsidR="00FE2178">
          <w:t>criteria</w:t>
        </w:r>
      </w:ins>
      <w:ins w:id="1330" w:author="ara952 reza" w:date="2020-09-06T20:05:00Z">
        <w:r>
          <w:t xml:space="preserve"> is subject to change.</w:t>
        </w:r>
      </w:ins>
      <w:ins w:id="1331" w:author="ara952 reza" w:date="2020-09-06T20:06:00Z">
        <w:r>
          <w:t xml:space="preserve"> Generally, the skill means how well the model represent</w:t>
        </w:r>
      </w:ins>
      <w:ins w:id="1332" w:author="Ian Church" w:date="2020-11-25T10:35:00Z">
        <w:r w:rsidR="00FE2178">
          <w:t>s</w:t>
        </w:r>
      </w:ins>
      <w:ins w:id="1333" w:author="ara952 reza" w:date="2020-09-06T20:06:00Z">
        <w:r>
          <w:t xml:space="preserve"> the </w:t>
        </w:r>
      </w:ins>
      <w:ins w:id="1334" w:author="ara952 reza" w:date="2020-09-06T20:07:00Z">
        <w:r>
          <w:t>truth over a specific range of condition</w:t>
        </w:r>
      </w:ins>
      <w:ins w:id="1335" w:author="Ian Church" w:date="2020-11-25T10:36:00Z">
        <w:r w:rsidR="00FE2178">
          <w:t>s</w:t>
        </w:r>
      </w:ins>
      <w:ins w:id="1336" w:author="ara952 reza" w:date="2020-09-06T20:07:00Z">
        <w:del w:id="1337" w:author="Ian Church" w:date="2020-11-25T10:36:00Z">
          <w:r w:rsidDel="00FE2178">
            <w:delText xml:space="preserve"> </w:delText>
          </w:r>
        </w:del>
        <w:r>
          <w:t>,</w:t>
        </w:r>
      </w:ins>
      <w:ins w:id="1338" w:author="Ian Church" w:date="2020-11-25T10:36:00Z">
        <w:r w:rsidR="00FE2178">
          <w:t xml:space="preserve"> </w:t>
        </w:r>
      </w:ins>
      <w:ins w:id="1339" w:author="ara952 reza" w:date="2020-09-06T20:07:00Z">
        <w:r>
          <w:t xml:space="preserve">however, </w:t>
        </w:r>
      </w:ins>
      <w:ins w:id="1340" w:author="ara952 reza" w:date="2020-09-06T20:08:00Z">
        <w:r>
          <w:t>we compare the model output against the observations</w:t>
        </w:r>
      </w:ins>
      <w:ins w:id="1341" w:author="ara952 reza" w:date="2020-09-06T20:10:00Z">
        <w:r w:rsidR="000D00EC">
          <w:t xml:space="preserve"> (having a range of uncertainty in both)</w:t>
        </w:r>
      </w:ins>
      <w:ins w:id="1342" w:author="ara952 reza" w:date="2020-09-06T20:09:00Z">
        <w:r>
          <w:t xml:space="preserve"> since we cannot measure the truth</w:t>
        </w:r>
      </w:ins>
      <w:ins w:id="1343" w:author="ara952 reza" w:date="2020-09-11T11:25:00Z">
        <w:r w:rsidR="00F50514">
          <w:fldChar w:fldCharType="begin" w:fldLock="1"/>
        </w:r>
      </w:ins>
      <w:r w:rsidR="00BB2126">
        <w:instrText>ADDIN CSL_CITATION {"citationItems":[{"id":"ITEM-1","itemData":{"DOI":"10.1016/j.jmarsys.2008.03.011","ISSN":"09247963","abstract":"Coupled biological/physical models of marine systems serve many purposes including the synthesis of information, hypothesis generation, and as a tool for numerical experimentation. However, marine system models are increasingly used for prediction to support high-stakes decision-making. In such applications it is imperative that a rigorous model skill assessment is conducted so that the model's capabilities are tested and understood. Herein, we review several metrics and approaches useful to evaluate model skill. The definition of skill and the determination of the skill level necessary for a given application is context specific and no single metric is likely to reveal all aspects of model skill. Thus, we recommend the use of several metrics, in concert, to provide a more thorough appraisal. The routine application and presentation of rigorous skill assessment metrics will also serve the broader interests of the modeling community, ultimately resulting in improved forecasting abilities as well as helping us recognize our limitations.","author":[{"dropping-particle":"","family":"Stow","given":"Craig A.","non-dropping-particle":"","parse-names":false,"suffix":""},{"dropping-particle":"","family":"Jolliff","given":"Jason","non-dropping-particle":"","parse-names":false,"suffix":""},{"dropping-particle":"","family":"McGillicuddy","given":"Dennis J.","non-dropping-particle":"","parse-names":false,"suffix":""},{"dropping-particle":"","family":"Doney","given":"Scott C.","non-dropping-particle":"","parse-names":false,"suffix":""},{"dropping-particle":"","family":"Allen","given":"J. Icarus","non-dropping-particle":"","parse-names":false,"suffix":""},{"dropping-particle":"","family":"Friedrichs","given":"Marjorie A.M.","non-dropping-particle":"","parse-names":false,"suffix":""},{"dropping-particle":"","family":"Rose","given":"Kenneth A.","non-dropping-particle":"","parse-names":false,"suffix":""},{"dropping-particle":"","family":"Wallhead","given":"Philip","non-dropping-particle":"","parse-names":false,"suffix":""}],"container-title":"Journal of Marine Systems","id":"ITEM-1","issue":"1-2","issued":{"date-parts":[["2009"]]},"page":"4-15","publisher":"Elsevier B.V.","title":"Skill assessment for coupled biological/physical models of marine systems","type":"article-journal","volume":"76"},"uris":["http://www.mendeley.com/documents/?uuid=36a7a6f0-cce6-4ed6-92e3-3575540af9b9"]}],"mendeley":{"formattedCitation":"[66]","plainTextFormattedCitation":"[66]","previouslyFormattedCitation":"[66]"},"properties":{"noteIndex":0},"schema":"https://github.com/citation-style-language/schema/raw/master/csl-citation.json"}</w:instrText>
      </w:r>
      <w:r w:rsidR="00F50514">
        <w:fldChar w:fldCharType="separate"/>
      </w:r>
      <w:r w:rsidR="00F50514" w:rsidRPr="00F50514">
        <w:rPr>
          <w:noProof/>
        </w:rPr>
        <w:t>[66]</w:t>
      </w:r>
      <w:ins w:id="1344" w:author="ara952 reza" w:date="2020-09-11T11:25:00Z">
        <w:r w:rsidR="00F50514">
          <w:fldChar w:fldCharType="end"/>
        </w:r>
      </w:ins>
      <w:ins w:id="1345" w:author="ara952 reza" w:date="2020-09-06T20:11:00Z">
        <w:r w:rsidR="000D00EC">
          <w:t>.</w:t>
        </w:r>
      </w:ins>
      <w:ins w:id="1346" w:author="Ian Church" w:date="2020-11-25T10:36:00Z">
        <w:r w:rsidR="00FE2178">
          <w:t xml:space="preserve"> </w:t>
        </w:r>
      </w:ins>
      <w:ins w:id="1347" w:author="ara952 reza" w:date="2020-09-06T20:12:00Z">
        <w:del w:id="1348" w:author="Ian Church" w:date="2020-11-25T10:36:00Z">
          <w:r w:rsidR="000D00EC" w:rsidDel="00FE2178">
            <w:delText>We have done the</w:delText>
          </w:r>
        </w:del>
      </w:ins>
      <w:ins w:id="1349" w:author="Ian Church" w:date="2020-11-25T10:36:00Z">
        <w:r w:rsidR="00FE2178">
          <w:t>A</w:t>
        </w:r>
      </w:ins>
      <w:ins w:id="1350" w:author="ara952 reza" w:date="2020-09-06T20:12:00Z">
        <w:r w:rsidR="000D00EC">
          <w:t xml:space="preserve"> visual comparison for the temperature and salinity</w:t>
        </w:r>
      </w:ins>
      <w:ins w:id="1351" w:author="Ian Church" w:date="2020-11-25T10:36:00Z">
        <w:r w:rsidR="00FE2178">
          <w:t xml:space="preserve"> was completed</w:t>
        </w:r>
      </w:ins>
      <w:ins w:id="1352" w:author="ara952 reza" w:date="2020-09-06T20:12:00Z">
        <w:r w:rsidR="000D00EC">
          <w:t xml:space="preserve"> in the p</w:t>
        </w:r>
        <w:del w:id="1353" w:author="Ian Church" w:date="2020-11-25T10:36:00Z">
          <w:r w:rsidR="000D00EC" w:rsidDel="00655739">
            <w:delText>e</w:delText>
          </w:r>
        </w:del>
        <w:r w:rsidR="000D00EC">
          <w:t>r</w:t>
        </w:r>
      </w:ins>
      <w:ins w:id="1354" w:author="Ian Church" w:date="2020-11-25T10:36:00Z">
        <w:r w:rsidR="00655739">
          <w:t>e</w:t>
        </w:r>
      </w:ins>
      <w:ins w:id="1355" w:author="ara952 reza" w:date="2020-09-06T20:12:00Z">
        <w:r w:rsidR="000D00EC">
          <w:t>vious sections</w:t>
        </w:r>
      </w:ins>
      <w:ins w:id="1356" w:author="ara952 reza" w:date="2020-09-06T20:13:00Z">
        <w:r w:rsidR="000D00EC">
          <w:t xml:space="preserve">. A quantitative </w:t>
        </w:r>
      </w:ins>
      <w:ins w:id="1357" w:author="ara952 reza" w:date="2020-09-06T20:14:00Z">
        <w:r w:rsidR="000D00EC">
          <w:t xml:space="preserve">technique </w:t>
        </w:r>
      </w:ins>
      <w:ins w:id="1358" w:author="ara952 reza" w:date="2020-09-06T20:20:00Z">
        <w:r w:rsidR="000D00EC">
          <w:t>is</w:t>
        </w:r>
      </w:ins>
      <w:ins w:id="1359" w:author="ara952 reza" w:date="2020-09-06T20:14:00Z">
        <w:r w:rsidR="000D00EC">
          <w:t xml:space="preserve"> provided to </w:t>
        </w:r>
        <w:del w:id="1360" w:author="Ian Church" w:date="2020-11-25T10:36:00Z">
          <w:r w:rsidR="000D00EC" w:rsidDel="00655739">
            <w:delText xml:space="preserve">find </w:delText>
          </w:r>
        </w:del>
      </w:ins>
      <w:ins w:id="1361" w:author="Ian Church" w:date="2020-11-25T10:36:00Z">
        <w:r w:rsidR="00655739">
          <w:t xml:space="preserve">determine </w:t>
        </w:r>
      </w:ins>
      <w:ins w:id="1362" w:author="ara952 reza" w:date="2020-09-06T20:14:00Z">
        <w:del w:id="1363" w:author="Ian Church" w:date="2020-11-25T10:36:00Z">
          <w:r w:rsidR="000D00EC" w:rsidDel="00655739">
            <w:delText xml:space="preserve">out </w:delText>
          </w:r>
        </w:del>
        <w:r w:rsidR="000D00EC">
          <w:t>the reliability of the model simulation.</w:t>
        </w:r>
      </w:ins>
      <w:ins w:id="1364" w:author="ara952 reza" w:date="2020-09-06T20:19:00Z">
        <w:r w:rsidR="000D00EC">
          <w:t xml:space="preserve"> </w:t>
        </w:r>
      </w:ins>
      <w:ins w:id="1365" w:author="ara952 reza" w:date="2020-09-06T20:17:00Z">
        <w:r w:rsidR="000D00EC">
          <w:t>These are the quantitative metrics to assess the model skill</w:t>
        </w:r>
      </w:ins>
      <w:ins w:id="1366" w:author="ara952 reza" w:date="2020-09-06T20:18:00Z">
        <w:r w:rsidR="000D00EC">
          <w:t xml:space="preserve"> based on the </w:t>
        </w:r>
      </w:ins>
      <w:ins w:id="1367" w:author="ara952 reza" w:date="2020-09-06T20:19:00Z">
        <w:r w:rsidR="000D00EC">
          <w:t>pairs of model-</w:t>
        </w:r>
      </w:ins>
      <w:ins w:id="1368" w:author="ara952 reza" w:date="2020-09-06T20:20:00Z">
        <w:r w:rsidR="000D00EC">
          <w:t xml:space="preserve">observations </w:t>
        </w:r>
      </w:ins>
      <w:ins w:id="1369" w:author="ara952 reza" w:date="2020-09-11T11:29:00Z">
        <w:r w:rsidR="00BB2126">
          <w:fldChar w:fldCharType="begin" w:fldLock="1"/>
        </w:r>
      </w:ins>
      <w:r w:rsidR="00BB2126">
        <w:instrText>ADDIN CSL_CITATION {"citationItems":[{"id":"ITEM-1","itemData":{"DOI":"10.1061/(ASCE)0733-9496(2003)129:4(307)","author":[{"dropping-particle":"","family":"A.","given":"Stow Craig","non-dropping-particle":"","parse-names":false,"suffix":""},{"dropping-particle":"","family":"Chris","given":"Roessler","non-dropping-particle":"","parse-names":false,"suffix":""},{"dropping-particle":"","family":"E.","given":"Borsuk Mark","non-dropping-particle":"","parse-names":false,"suffix":""},{"dropping-particle":"","family":"D.","given":"Bowen James","non-dropping-particle":"","parse-names":false,"suffix":""},{"dropping-particle":"","family":"H.","given":"Reckhow Kenneth","non-dropping-particle":"","parse-names":false,"suffix":""}],"container-title":"Journal of Water Resources Planning and Management","id":"ITEM-1","issue":"4","issued":{"date-parts":[["2003","7","1"]]},"note":"doi: 10.1061/(ASCE)0733-9496(2003)129:4(307)","page":"307-314","publisher":"American Society of Civil Engineers","title":"Comparison of Estuarine Water Quality Models for Total Maximum Daily Load Development in Neuse River Estuary","type":"article-journal","volume":"129"},"uris":["http://www.mendeley.com/documents/?uuid=04293138-17be-48db-992a-adb73698b87f"]}],"mendeley":{"formattedCitation":"[67]","plainTextFormattedCitation":"[67]","previouslyFormattedCitation":"[67]"},"properties":{"noteIndex":0},"schema":"https://github.com/citation-style-language/schema/raw/master/csl-citation.json"}</w:instrText>
      </w:r>
      <w:r w:rsidR="00BB2126">
        <w:fldChar w:fldCharType="separate"/>
      </w:r>
      <w:r w:rsidR="00BB2126" w:rsidRPr="00BB2126">
        <w:rPr>
          <w:noProof/>
        </w:rPr>
        <w:t>[67]</w:t>
      </w:r>
      <w:ins w:id="1370" w:author="ara952 reza" w:date="2020-09-11T11:29:00Z">
        <w:r w:rsidR="00BB2126">
          <w:fldChar w:fldCharType="end"/>
        </w:r>
        <w:del w:id="1371" w:author="Ian Church" w:date="2020-11-25T10:37:00Z">
          <w:r w:rsidR="00BB2126" w:rsidDel="00655739">
            <w:delText>.</w:delText>
          </w:r>
        </w:del>
      </w:ins>
      <w:ins w:id="1372" w:author="Ian Church" w:date="2020-11-25T10:37:00Z">
        <w:r w:rsidR="00655739">
          <w:t>:</w:t>
        </w:r>
      </w:ins>
    </w:p>
    <w:p w14:paraId="64BBABD0" w14:textId="0B941595" w:rsidR="009957A8" w:rsidRDefault="009957A8" w:rsidP="00172F2F">
      <w:pPr>
        <w:spacing w:after="0"/>
        <w:jc w:val="both"/>
        <w:rPr>
          <w:ins w:id="1373" w:author="ara952 reza" w:date="2020-09-06T20:20:00Z"/>
        </w:rPr>
      </w:pPr>
    </w:p>
    <w:p w14:paraId="4B0CBBF0" w14:textId="026F1D23" w:rsidR="000D00EC" w:rsidRDefault="000D00EC" w:rsidP="00172F2F">
      <w:pPr>
        <w:spacing w:after="0"/>
        <w:jc w:val="both"/>
        <w:rPr>
          <w:ins w:id="1374" w:author="ara952 reza" w:date="2020-09-06T20:20:00Z"/>
        </w:rPr>
      </w:pPr>
    </w:p>
    <w:p w14:paraId="7BBD77BE" w14:textId="46DD837E" w:rsidR="000D00EC" w:rsidRDefault="000D00EC" w:rsidP="00172F2F">
      <w:pPr>
        <w:spacing w:after="0"/>
        <w:jc w:val="both"/>
        <w:rPr>
          <w:ins w:id="1375" w:author="ara952 reza" w:date="2020-09-06T20:20:00Z"/>
        </w:rPr>
      </w:pPr>
    </w:p>
    <w:p w14:paraId="3B0A50F7" w14:textId="72E742E0" w:rsidR="000D00EC" w:rsidRDefault="00C716FE" w:rsidP="000C5E20">
      <w:pPr>
        <w:pStyle w:val="ListParagraph"/>
        <w:numPr>
          <w:ilvl w:val="0"/>
          <w:numId w:val="2"/>
        </w:numPr>
        <w:spacing w:after="0"/>
        <w:jc w:val="both"/>
        <w:rPr>
          <w:ins w:id="1376" w:author="ara952 reza" w:date="2020-09-06T20:21:00Z"/>
        </w:rPr>
      </w:pPr>
      <w:ins w:id="1377" w:author="ara952 reza" w:date="2020-09-06T20:52:00Z">
        <w:r>
          <w:t>r:</w:t>
        </w:r>
      </w:ins>
      <w:ins w:id="1378" w:author="ara952 reza" w:date="2020-09-06T20:20:00Z">
        <w:r w:rsidR="000C5E20">
          <w:t xml:space="preserve"> The correlation coefficient of the model </w:t>
        </w:r>
        <w:commentRangeStart w:id="1379"/>
        <w:r w:rsidR="000C5E20">
          <w:t xml:space="preserve">predictions and </w:t>
        </w:r>
      </w:ins>
      <w:ins w:id="1380" w:author="ara952 reza" w:date="2020-09-06T20:21:00Z">
        <w:r w:rsidR="000C5E20">
          <w:t>observations</w:t>
        </w:r>
      </w:ins>
      <w:commentRangeEnd w:id="1379"/>
      <w:r w:rsidR="00655739">
        <w:rPr>
          <w:rStyle w:val="CommentReference"/>
        </w:rPr>
        <w:commentReference w:id="1379"/>
      </w:r>
      <w:ins w:id="1381" w:author="ara952 reza" w:date="2020-09-06T20:21:00Z">
        <w:r w:rsidR="000C5E20">
          <w:t>:</w:t>
        </w:r>
      </w:ins>
    </w:p>
    <w:p w14:paraId="30722438" w14:textId="61FC168D" w:rsidR="000C5E20" w:rsidRDefault="000C5E20" w:rsidP="000C5E20">
      <w:pPr>
        <w:pStyle w:val="ListParagraph"/>
        <w:spacing w:after="0"/>
        <w:jc w:val="both"/>
        <w:rPr>
          <w:ins w:id="1382" w:author="ara952 reza" w:date="2020-09-06T20:21:00Z"/>
        </w:rPr>
      </w:pPr>
    </w:p>
    <w:p w14:paraId="1EFA1649" w14:textId="7BF01CC0" w:rsidR="000C5E20" w:rsidRDefault="006271FE">
      <w:pPr>
        <w:pStyle w:val="ListParagraph"/>
        <w:spacing w:after="0"/>
        <w:jc w:val="both"/>
        <w:rPr>
          <w:ins w:id="1383" w:author="ara952 reza" w:date="2020-09-06T20:20:00Z"/>
        </w:rPr>
        <w:pPrChange w:id="1384" w:author="ara952 reza" w:date="2020-09-06T20:21:00Z">
          <w:pPr>
            <w:spacing w:after="0"/>
            <w:jc w:val="both"/>
          </w:pPr>
        </w:pPrChange>
      </w:pPr>
      <m:oMathPara>
        <m:oMath>
          <m:r>
            <w:ins w:id="1385" w:author="ara952 reza" w:date="2020-09-06T20:37:00Z">
              <w:rPr>
                <w:rFonts w:ascii="Cambria Math" w:hAnsi="Cambria Math" w:cs="Cambria Math"/>
              </w:rPr>
              <m:t>r</m:t>
            </w:ins>
          </m:r>
          <m:r>
            <w:ins w:id="1386" w:author="ara952 reza" w:date="2020-09-06T20:27:00Z">
              <m:rPr>
                <m:sty m:val="p"/>
              </m:rPr>
              <w:rPr>
                <w:rFonts w:ascii="Cambria Math" w:hAnsi="Cambria Math" w:cs="Cambria Math"/>
              </w:rPr>
              <m:t>=</m:t>
            </w:ins>
          </m:r>
          <m:f>
            <m:fPr>
              <m:ctrlPr>
                <w:ins w:id="1387" w:author="ara952 reza" w:date="2020-09-06T20:27:00Z">
                  <w:rPr>
                    <w:rFonts w:ascii="Cambria Math" w:hAnsi="Cambria Math"/>
                  </w:rPr>
                </w:ins>
              </m:ctrlPr>
            </m:fPr>
            <m:num>
              <m:nary>
                <m:naryPr>
                  <m:chr m:val="∑"/>
                  <m:limLoc m:val="undOvr"/>
                  <m:ctrlPr>
                    <w:ins w:id="1388" w:author="ara952 reza" w:date="2020-09-06T20:27:00Z">
                      <w:rPr>
                        <w:rFonts w:ascii="Cambria Math" w:hAnsi="Cambria Math"/>
                        <w:i/>
                      </w:rPr>
                    </w:ins>
                  </m:ctrlPr>
                </m:naryPr>
                <m:sub>
                  <m:r>
                    <w:ins w:id="1389" w:author="ara952 reza" w:date="2020-09-06T20:28:00Z">
                      <w:rPr>
                        <w:rFonts w:ascii="Cambria Math" w:hAnsi="Cambria Math"/>
                      </w:rPr>
                      <m:t>i=1</m:t>
                    </w:ins>
                  </m:r>
                </m:sub>
                <m:sup>
                  <m:r>
                    <w:ins w:id="1390" w:author="ara952 reza" w:date="2020-09-06T20:28:00Z">
                      <w:rPr>
                        <w:rFonts w:ascii="Cambria Math" w:hAnsi="Cambria Math"/>
                      </w:rPr>
                      <m:t>n</m:t>
                    </w:ins>
                  </m:r>
                </m:sup>
                <m:e>
                  <m:r>
                    <w:ins w:id="1391" w:author="ara952 reza" w:date="2020-09-06T20:28:00Z">
                      <w:rPr>
                        <w:rFonts w:ascii="Cambria Math" w:hAnsi="Cambria Math"/>
                      </w:rPr>
                      <m:t>(</m:t>
                    </w:ins>
                  </m:r>
                  <m:sSub>
                    <m:sSubPr>
                      <m:ctrlPr>
                        <w:ins w:id="1392" w:author="ara952 reza" w:date="2020-09-06T20:28:00Z">
                          <w:rPr>
                            <w:rFonts w:ascii="Cambria Math" w:hAnsi="Cambria Math"/>
                            <w:i/>
                          </w:rPr>
                        </w:ins>
                      </m:ctrlPr>
                    </m:sSubPr>
                    <m:e>
                      <m:r>
                        <w:ins w:id="1393" w:author="ara952 reza" w:date="2020-09-06T20:29:00Z">
                          <w:rPr>
                            <w:rFonts w:ascii="Cambria Math" w:hAnsi="Cambria Math"/>
                          </w:rPr>
                          <m:t>O</m:t>
                        </w:ins>
                      </m:r>
                    </m:e>
                    <m:sub>
                      <m:r>
                        <w:ins w:id="1394" w:author="ara952 reza" w:date="2020-09-06T20:29:00Z">
                          <w:rPr>
                            <w:rFonts w:ascii="Cambria Math" w:hAnsi="Cambria Math"/>
                          </w:rPr>
                          <m:t>i</m:t>
                        </w:ins>
                      </m:r>
                    </m:sub>
                  </m:sSub>
                  <m:r>
                    <w:ins w:id="1395" w:author="ara952 reza" w:date="2020-09-06T20:29:00Z">
                      <w:rPr>
                        <w:rFonts w:ascii="Cambria Math" w:hAnsi="Cambria Math"/>
                      </w:rPr>
                      <m:t>-</m:t>
                    </w:ins>
                  </m:r>
                  <m:acc>
                    <m:accPr>
                      <m:chr m:val="̅"/>
                      <m:ctrlPr>
                        <w:ins w:id="1396" w:author="ara952 reza" w:date="2020-09-06T20:36:00Z">
                          <w:rPr>
                            <w:rFonts w:ascii="Cambria Math" w:hAnsi="Cambria Math"/>
                            <w:i/>
                          </w:rPr>
                        </w:ins>
                      </m:ctrlPr>
                    </m:accPr>
                    <m:e>
                      <m:r>
                        <w:ins w:id="1397" w:author="ara952 reza" w:date="2020-09-06T20:36:00Z">
                          <w:rPr>
                            <w:rFonts w:ascii="Cambria Math" w:hAnsi="Cambria Math"/>
                          </w:rPr>
                          <m:t>O</m:t>
                        </w:ins>
                      </m:r>
                    </m:e>
                  </m:acc>
                  <m:r>
                    <w:ins w:id="1398" w:author="ara952 reza" w:date="2020-09-06T20:28:00Z">
                      <w:rPr>
                        <w:rFonts w:ascii="Cambria Math" w:hAnsi="Cambria Math"/>
                      </w:rPr>
                      <m:t>)(</m:t>
                    </w:ins>
                  </m:r>
                  <m:sSub>
                    <m:sSubPr>
                      <m:ctrlPr>
                        <w:ins w:id="1399" w:author="ara952 reza" w:date="2020-09-06T20:37:00Z">
                          <w:rPr>
                            <w:rFonts w:ascii="Cambria Math" w:hAnsi="Cambria Math"/>
                            <w:i/>
                          </w:rPr>
                        </w:ins>
                      </m:ctrlPr>
                    </m:sSubPr>
                    <m:e>
                      <m:r>
                        <w:ins w:id="1400" w:author="ara952 reza" w:date="2020-09-06T20:37:00Z">
                          <w:rPr>
                            <w:rFonts w:ascii="Cambria Math" w:hAnsi="Cambria Math"/>
                          </w:rPr>
                          <m:t>P</m:t>
                        </w:ins>
                      </m:r>
                    </m:e>
                    <m:sub>
                      <m:r>
                        <w:ins w:id="1401" w:author="ara952 reza" w:date="2020-09-06T20:37:00Z">
                          <w:rPr>
                            <w:rFonts w:ascii="Cambria Math" w:hAnsi="Cambria Math"/>
                          </w:rPr>
                          <m:t>i</m:t>
                        </w:ins>
                      </m:r>
                    </m:sub>
                  </m:sSub>
                  <m:r>
                    <w:ins w:id="1402" w:author="ara952 reza" w:date="2020-09-06T20:37:00Z">
                      <w:rPr>
                        <w:rFonts w:ascii="Cambria Math" w:hAnsi="Cambria Math"/>
                      </w:rPr>
                      <m:t>-</m:t>
                    </w:ins>
                  </m:r>
                  <m:acc>
                    <m:accPr>
                      <m:chr m:val="̅"/>
                      <m:ctrlPr>
                        <w:ins w:id="1403" w:author="ara952 reza" w:date="2020-09-06T20:37:00Z">
                          <w:rPr>
                            <w:rFonts w:ascii="Cambria Math" w:hAnsi="Cambria Math"/>
                            <w:i/>
                          </w:rPr>
                        </w:ins>
                      </m:ctrlPr>
                    </m:accPr>
                    <m:e>
                      <m:r>
                        <w:ins w:id="1404" w:author="ara952 reza" w:date="2020-09-06T20:37:00Z">
                          <w:rPr>
                            <w:rFonts w:ascii="Cambria Math" w:hAnsi="Cambria Math"/>
                          </w:rPr>
                          <m:t>P</m:t>
                        </w:ins>
                      </m:r>
                    </m:e>
                  </m:acc>
                  <m:r>
                    <w:ins w:id="1405" w:author="ara952 reza" w:date="2020-09-06T20:28:00Z">
                      <w:rPr>
                        <w:rFonts w:ascii="Cambria Math" w:hAnsi="Cambria Math"/>
                      </w:rPr>
                      <m:t>)</m:t>
                    </w:ins>
                  </m:r>
                </m:e>
              </m:nary>
            </m:num>
            <m:den>
              <m:rad>
                <m:radPr>
                  <m:degHide m:val="1"/>
                  <m:ctrlPr>
                    <w:ins w:id="1406" w:author="ara952 reza" w:date="2020-09-06T20:37:00Z">
                      <w:rPr>
                        <w:rFonts w:ascii="Cambria Math" w:hAnsi="Cambria Math"/>
                        <w:i/>
                      </w:rPr>
                    </w:ins>
                  </m:ctrlPr>
                </m:radPr>
                <m:deg/>
                <m:e>
                  <m:nary>
                    <m:naryPr>
                      <m:chr m:val="∑"/>
                      <m:limLoc m:val="undOvr"/>
                      <m:ctrlPr>
                        <w:ins w:id="1407" w:author="ara952 reza" w:date="2020-09-06T20:38:00Z">
                          <w:rPr>
                            <w:rFonts w:ascii="Cambria Math" w:hAnsi="Cambria Math"/>
                            <w:i/>
                          </w:rPr>
                        </w:ins>
                      </m:ctrlPr>
                    </m:naryPr>
                    <m:sub>
                      <m:r>
                        <w:ins w:id="1408" w:author="ara952 reza" w:date="2020-09-06T20:38:00Z">
                          <w:rPr>
                            <w:rFonts w:ascii="Cambria Math" w:hAnsi="Cambria Math"/>
                          </w:rPr>
                          <m:t>i=1</m:t>
                        </w:ins>
                      </m:r>
                    </m:sub>
                    <m:sup>
                      <m:r>
                        <w:ins w:id="1409" w:author="ara952 reza" w:date="2020-09-06T20:38:00Z">
                          <w:rPr>
                            <w:rFonts w:ascii="Cambria Math" w:hAnsi="Cambria Math"/>
                          </w:rPr>
                          <m:t>n</m:t>
                        </w:ins>
                      </m:r>
                    </m:sup>
                    <m:e>
                      <m:sSup>
                        <m:sSupPr>
                          <m:ctrlPr>
                            <w:ins w:id="1410" w:author="ara952 reza" w:date="2020-09-06T20:39:00Z">
                              <w:rPr>
                                <w:rFonts w:ascii="Cambria Math" w:hAnsi="Cambria Math"/>
                                <w:i/>
                              </w:rPr>
                            </w:ins>
                          </m:ctrlPr>
                        </m:sSupPr>
                        <m:e>
                          <m:r>
                            <w:ins w:id="1411" w:author="ara952 reza" w:date="2020-09-06T20:39:00Z">
                              <w:rPr>
                                <w:rFonts w:ascii="Cambria Math" w:hAnsi="Cambria Math"/>
                              </w:rPr>
                              <m:t>(</m:t>
                            </w:ins>
                          </m:r>
                          <m:sSub>
                            <m:sSubPr>
                              <m:ctrlPr>
                                <w:ins w:id="1412" w:author="ara952 reza" w:date="2020-09-06T20:39:00Z">
                                  <w:rPr>
                                    <w:rFonts w:ascii="Cambria Math" w:hAnsi="Cambria Math"/>
                                    <w:i/>
                                  </w:rPr>
                                </w:ins>
                              </m:ctrlPr>
                            </m:sSubPr>
                            <m:e>
                              <m:r>
                                <w:ins w:id="1413" w:author="ara952 reza" w:date="2020-09-06T20:39:00Z">
                                  <w:rPr>
                                    <w:rFonts w:ascii="Cambria Math" w:hAnsi="Cambria Math"/>
                                  </w:rPr>
                                  <m:t>O</m:t>
                                </w:ins>
                              </m:r>
                            </m:e>
                            <m:sub>
                              <m:r>
                                <w:ins w:id="1414" w:author="ara952 reza" w:date="2020-09-06T20:39:00Z">
                                  <w:rPr>
                                    <w:rFonts w:ascii="Cambria Math" w:hAnsi="Cambria Math"/>
                                  </w:rPr>
                                  <m:t>i</m:t>
                                </w:ins>
                              </m:r>
                            </m:sub>
                          </m:sSub>
                          <m:r>
                            <w:ins w:id="1415" w:author="ara952 reza" w:date="2020-09-06T20:39:00Z">
                              <w:rPr>
                                <w:rFonts w:ascii="Cambria Math" w:hAnsi="Cambria Math"/>
                              </w:rPr>
                              <m:t>-</m:t>
                            </w:ins>
                          </m:r>
                          <m:acc>
                            <m:accPr>
                              <m:chr m:val="̅"/>
                              <m:ctrlPr>
                                <w:ins w:id="1416" w:author="ara952 reza" w:date="2020-09-06T20:39:00Z">
                                  <w:rPr>
                                    <w:rFonts w:ascii="Cambria Math" w:hAnsi="Cambria Math"/>
                                    <w:i/>
                                  </w:rPr>
                                </w:ins>
                              </m:ctrlPr>
                            </m:accPr>
                            <m:e>
                              <m:r>
                                <w:ins w:id="1417" w:author="ara952 reza" w:date="2020-09-06T20:39:00Z">
                                  <w:rPr>
                                    <w:rFonts w:ascii="Cambria Math" w:hAnsi="Cambria Math"/>
                                  </w:rPr>
                                  <m:t>O</m:t>
                                </w:ins>
                              </m:r>
                            </m:e>
                          </m:acc>
                          <m:r>
                            <w:ins w:id="1418" w:author="ara952 reza" w:date="2020-09-06T20:39:00Z">
                              <w:rPr>
                                <w:rFonts w:ascii="Cambria Math" w:hAnsi="Cambria Math"/>
                              </w:rPr>
                              <m:t>)</m:t>
                            </w:ins>
                          </m:r>
                        </m:e>
                        <m:sup>
                          <m:r>
                            <w:ins w:id="1419" w:author="ara952 reza" w:date="2020-09-06T20:39:00Z">
                              <w:rPr>
                                <w:rFonts w:ascii="Cambria Math" w:hAnsi="Cambria Math"/>
                              </w:rPr>
                              <m:t>2</m:t>
                            </w:ins>
                          </m:r>
                        </m:sup>
                      </m:sSup>
                    </m:e>
                  </m:nary>
                  <m:nary>
                    <m:naryPr>
                      <m:chr m:val="∑"/>
                      <m:limLoc m:val="undOvr"/>
                      <m:ctrlPr>
                        <w:ins w:id="1420" w:author="ara952 reza" w:date="2020-09-06T20:38:00Z">
                          <w:rPr>
                            <w:rFonts w:ascii="Cambria Math" w:hAnsi="Cambria Math"/>
                            <w:i/>
                          </w:rPr>
                        </w:ins>
                      </m:ctrlPr>
                    </m:naryPr>
                    <m:sub>
                      <m:r>
                        <w:ins w:id="1421" w:author="ara952 reza" w:date="2020-09-06T20:39:00Z">
                          <w:rPr>
                            <w:rFonts w:ascii="Cambria Math" w:hAnsi="Cambria Math"/>
                          </w:rPr>
                          <m:t>i=1</m:t>
                        </w:ins>
                      </m:r>
                    </m:sub>
                    <m:sup>
                      <m:r>
                        <w:ins w:id="1422" w:author="ara952 reza" w:date="2020-09-06T20:39:00Z">
                          <w:rPr>
                            <w:rFonts w:ascii="Cambria Math" w:hAnsi="Cambria Math"/>
                          </w:rPr>
                          <m:t>n</m:t>
                        </w:ins>
                      </m:r>
                    </m:sup>
                    <m:e>
                      <m:sSup>
                        <m:sSupPr>
                          <m:ctrlPr>
                            <w:ins w:id="1423" w:author="ara952 reza" w:date="2020-09-06T20:41:00Z">
                              <w:rPr>
                                <w:rFonts w:ascii="Cambria Math" w:hAnsi="Cambria Math"/>
                                <w:i/>
                              </w:rPr>
                            </w:ins>
                          </m:ctrlPr>
                        </m:sSupPr>
                        <m:e>
                          <m:r>
                            <w:ins w:id="1424" w:author="ara952 reza" w:date="2020-09-06T20:41:00Z">
                              <w:rPr>
                                <w:rFonts w:ascii="Cambria Math" w:hAnsi="Cambria Math"/>
                              </w:rPr>
                              <m:t>(</m:t>
                            </w:ins>
                          </m:r>
                          <m:sSub>
                            <m:sSubPr>
                              <m:ctrlPr>
                                <w:ins w:id="1425" w:author="ara952 reza" w:date="2020-09-06T20:41:00Z">
                                  <w:rPr>
                                    <w:rFonts w:ascii="Cambria Math" w:hAnsi="Cambria Math"/>
                                    <w:i/>
                                  </w:rPr>
                                </w:ins>
                              </m:ctrlPr>
                            </m:sSubPr>
                            <m:e>
                              <m:r>
                                <w:ins w:id="1426" w:author="ara952 reza" w:date="2020-09-06T20:41:00Z">
                                  <w:rPr>
                                    <w:rFonts w:ascii="Cambria Math" w:hAnsi="Cambria Math"/>
                                  </w:rPr>
                                  <m:t>P</m:t>
                                </w:ins>
                              </m:r>
                            </m:e>
                            <m:sub>
                              <m:r>
                                <w:ins w:id="1427" w:author="ara952 reza" w:date="2020-09-06T20:41:00Z">
                                  <w:rPr>
                                    <w:rFonts w:ascii="Cambria Math" w:hAnsi="Cambria Math"/>
                                  </w:rPr>
                                  <m:t>i</m:t>
                                </w:ins>
                              </m:r>
                            </m:sub>
                          </m:sSub>
                          <m:r>
                            <w:ins w:id="1428" w:author="ara952 reza" w:date="2020-09-06T20:41:00Z">
                              <w:rPr>
                                <w:rFonts w:ascii="Cambria Math" w:hAnsi="Cambria Math"/>
                              </w:rPr>
                              <m:t>-</m:t>
                            </w:ins>
                          </m:r>
                          <m:acc>
                            <m:accPr>
                              <m:chr m:val="̅"/>
                              <m:ctrlPr>
                                <w:ins w:id="1429" w:author="ara952 reza" w:date="2020-09-06T20:41:00Z">
                                  <w:rPr>
                                    <w:rFonts w:ascii="Cambria Math" w:hAnsi="Cambria Math"/>
                                    <w:i/>
                                  </w:rPr>
                                </w:ins>
                              </m:ctrlPr>
                            </m:accPr>
                            <m:e>
                              <m:r>
                                <w:ins w:id="1430" w:author="ara952 reza" w:date="2020-09-06T20:41:00Z">
                                  <w:rPr>
                                    <w:rFonts w:ascii="Cambria Math" w:hAnsi="Cambria Math"/>
                                  </w:rPr>
                                  <m:t>P</m:t>
                                </w:ins>
                              </m:r>
                            </m:e>
                          </m:acc>
                          <m:r>
                            <w:ins w:id="1431" w:author="ara952 reza" w:date="2020-09-06T20:41:00Z">
                              <w:rPr>
                                <w:rFonts w:ascii="Cambria Math" w:hAnsi="Cambria Math"/>
                              </w:rPr>
                              <m:t>)</m:t>
                            </w:ins>
                          </m:r>
                        </m:e>
                        <m:sup>
                          <m:r>
                            <w:ins w:id="1432" w:author="ara952 reza" w:date="2020-09-06T20:41:00Z">
                              <w:rPr>
                                <w:rFonts w:ascii="Cambria Math" w:hAnsi="Cambria Math"/>
                              </w:rPr>
                              <m:t>2</m:t>
                            </w:ins>
                          </m:r>
                        </m:sup>
                      </m:sSup>
                    </m:e>
                  </m:nary>
                </m:e>
              </m:rad>
            </m:den>
          </m:f>
        </m:oMath>
      </m:oMathPara>
    </w:p>
    <w:p w14:paraId="4D1158FD" w14:textId="0A7DD7E1" w:rsidR="000D00EC" w:rsidRDefault="003C2E08" w:rsidP="003C2E08">
      <w:pPr>
        <w:pStyle w:val="ListParagraph"/>
        <w:numPr>
          <w:ilvl w:val="0"/>
          <w:numId w:val="2"/>
        </w:numPr>
        <w:spacing w:after="0"/>
        <w:jc w:val="both"/>
        <w:rPr>
          <w:ins w:id="1433" w:author="ara952 reza" w:date="2020-09-06T20:42:00Z"/>
        </w:rPr>
      </w:pPr>
      <w:ins w:id="1434" w:author="ara952 reza" w:date="2020-09-06T20:41:00Z">
        <w:r>
          <w:t>RMSE: the root mean squ</w:t>
        </w:r>
      </w:ins>
      <w:ins w:id="1435" w:author="ara952 reza" w:date="2020-09-06T20:42:00Z">
        <w:r>
          <w:t>ared error:</w:t>
        </w:r>
      </w:ins>
    </w:p>
    <w:p w14:paraId="18CF7DC0" w14:textId="590E6DD1" w:rsidR="003C2E08" w:rsidRDefault="003C2E08" w:rsidP="003C2E08">
      <w:pPr>
        <w:pStyle w:val="ListParagraph"/>
        <w:spacing w:after="0"/>
        <w:jc w:val="both"/>
        <w:rPr>
          <w:ins w:id="1436" w:author="ara952 reza" w:date="2020-09-06T20:42:00Z"/>
        </w:rPr>
      </w:pPr>
    </w:p>
    <w:p w14:paraId="1997E37D" w14:textId="302DE310" w:rsidR="003C2E08" w:rsidRPr="003C2E08" w:rsidRDefault="003C2E08" w:rsidP="003C2E08">
      <w:pPr>
        <w:pStyle w:val="ListParagraph"/>
        <w:spacing w:after="0"/>
        <w:jc w:val="both"/>
        <w:rPr>
          <w:ins w:id="1437" w:author="ara952 reza" w:date="2020-09-06T20:43:00Z"/>
          <w:rFonts w:eastAsiaTheme="minorEastAsia"/>
        </w:rPr>
      </w:pPr>
      <m:oMathPara>
        <m:oMath>
          <m:r>
            <w:ins w:id="1438" w:author="ara952 reza" w:date="2020-09-06T20:42:00Z">
              <w:rPr>
                <w:rFonts w:ascii="Cambria Math" w:hAnsi="Cambria Math"/>
              </w:rPr>
              <m:t>RMSE=</m:t>
            </w:ins>
          </m:r>
          <m:rad>
            <m:radPr>
              <m:degHide m:val="1"/>
              <m:ctrlPr>
                <w:ins w:id="1439" w:author="ara952 reza" w:date="2020-09-06T20:42:00Z">
                  <w:rPr>
                    <w:rFonts w:ascii="Cambria Math" w:hAnsi="Cambria Math"/>
                    <w:i/>
                  </w:rPr>
                </w:ins>
              </m:ctrlPr>
            </m:radPr>
            <m:deg/>
            <m:e>
              <m:f>
                <m:fPr>
                  <m:ctrlPr>
                    <w:ins w:id="1440" w:author="ara952 reza" w:date="2020-09-06T20:42:00Z">
                      <w:rPr>
                        <w:rFonts w:ascii="Cambria Math" w:hAnsi="Cambria Math"/>
                        <w:i/>
                      </w:rPr>
                    </w:ins>
                  </m:ctrlPr>
                </m:fPr>
                <m:num>
                  <m:nary>
                    <m:naryPr>
                      <m:chr m:val="∑"/>
                      <m:limLoc m:val="undOvr"/>
                      <m:ctrlPr>
                        <w:ins w:id="1441" w:author="ara952 reza" w:date="2020-09-06T20:42:00Z">
                          <w:rPr>
                            <w:rFonts w:ascii="Cambria Math" w:hAnsi="Cambria Math"/>
                            <w:i/>
                          </w:rPr>
                        </w:ins>
                      </m:ctrlPr>
                    </m:naryPr>
                    <m:sub>
                      <m:r>
                        <w:ins w:id="1442" w:author="ara952 reza" w:date="2020-09-06T20:43:00Z">
                          <w:rPr>
                            <w:rFonts w:ascii="Cambria Math" w:hAnsi="Cambria Math"/>
                          </w:rPr>
                          <m:t>1=i</m:t>
                        </w:ins>
                      </m:r>
                    </m:sub>
                    <m:sup>
                      <m:r>
                        <w:ins w:id="1443" w:author="ara952 reza" w:date="2020-09-06T20:43:00Z">
                          <w:rPr>
                            <w:rFonts w:ascii="Cambria Math" w:hAnsi="Cambria Math"/>
                          </w:rPr>
                          <m:t>n</m:t>
                        </w:ins>
                      </m:r>
                    </m:sup>
                    <m:e>
                      <m:sSup>
                        <m:sSupPr>
                          <m:ctrlPr>
                            <w:ins w:id="1444" w:author="ara952 reza" w:date="2020-09-06T20:43:00Z">
                              <w:rPr>
                                <w:rFonts w:ascii="Cambria Math" w:hAnsi="Cambria Math"/>
                                <w:i/>
                              </w:rPr>
                            </w:ins>
                          </m:ctrlPr>
                        </m:sSupPr>
                        <m:e>
                          <m:r>
                            <w:ins w:id="1445" w:author="ara952 reza" w:date="2020-09-06T20:43:00Z">
                              <w:rPr>
                                <w:rFonts w:ascii="Cambria Math" w:hAnsi="Cambria Math"/>
                              </w:rPr>
                              <m:t>(</m:t>
                            </w:ins>
                          </m:r>
                          <m:sSub>
                            <m:sSubPr>
                              <m:ctrlPr>
                                <w:ins w:id="1446" w:author="ara952 reza" w:date="2020-09-06T20:43:00Z">
                                  <w:rPr>
                                    <w:rFonts w:ascii="Cambria Math" w:hAnsi="Cambria Math"/>
                                    <w:i/>
                                  </w:rPr>
                                </w:ins>
                              </m:ctrlPr>
                            </m:sSubPr>
                            <m:e>
                              <m:r>
                                <w:ins w:id="1447" w:author="ara952 reza" w:date="2020-09-06T20:43:00Z">
                                  <w:rPr>
                                    <w:rFonts w:ascii="Cambria Math" w:hAnsi="Cambria Math"/>
                                  </w:rPr>
                                  <m:t>P</m:t>
                                </w:ins>
                              </m:r>
                            </m:e>
                            <m:sub>
                              <m:r>
                                <w:ins w:id="1448" w:author="ara952 reza" w:date="2020-09-06T20:43:00Z">
                                  <w:rPr>
                                    <w:rFonts w:ascii="Cambria Math" w:hAnsi="Cambria Math"/>
                                  </w:rPr>
                                  <m:t>i</m:t>
                                </w:ins>
                              </m:r>
                            </m:sub>
                          </m:sSub>
                          <m:r>
                            <w:ins w:id="1449" w:author="ara952 reza" w:date="2020-09-06T20:43:00Z">
                              <w:rPr>
                                <w:rFonts w:ascii="Cambria Math" w:hAnsi="Cambria Math"/>
                              </w:rPr>
                              <m:t>-</m:t>
                            </w:ins>
                          </m:r>
                          <m:sSub>
                            <m:sSubPr>
                              <m:ctrlPr>
                                <w:ins w:id="1450" w:author="ara952 reza" w:date="2020-09-06T20:43:00Z">
                                  <w:rPr>
                                    <w:rFonts w:ascii="Cambria Math" w:hAnsi="Cambria Math"/>
                                    <w:i/>
                                  </w:rPr>
                                </w:ins>
                              </m:ctrlPr>
                            </m:sSubPr>
                            <m:e>
                              <m:r>
                                <w:ins w:id="1451" w:author="ara952 reza" w:date="2020-09-06T20:43:00Z">
                                  <w:rPr>
                                    <w:rFonts w:ascii="Cambria Math" w:hAnsi="Cambria Math"/>
                                  </w:rPr>
                                  <m:t>O</m:t>
                                </w:ins>
                              </m:r>
                            </m:e>
                            <m:sub>
                              <m:r>
                                <w:ins w:id="1452" w:author="ara952 reza" w:date="2020-09-06T20:43:00Z">
                                  <w:rPr>
                                    <w:rFonts w:ascii="Cambria Math" w:hAnsi="Cambria Math"/>
                                  </w:rPr>
                                  <m:t>i</m:t>
                                </w:ins>
                              </m:r>
                            </m:sub>
                          </m:sSub>
                          <m:r>
                            <w:ins w:id="1453" w:author="ara952 reza" w:date="2020-09-06T20:43:00Z">
                              <w:rPr>
                                <w:rFonts w:ascii="Cambria Math" w:hAnsi="Cambria Math"/>
                              </w:rPr>
                              <m:t>)</m:t>
                            </w:ins>
                          </m:r>
                        </m:e>
                        <m:sup>
                          <m:r>
                            <w:ins w:id="1454" w:author="ara952 reza" w:date="2020-09-06T20:43:00Z">
                              <w:rPr>
                                <w:rFonts w:ascii="Cambria Math" w:hAnsi="Cambria Math"/>
                              </w:rPr>
                              <m:t>2</m:t>
                            </w:ins>
                          </m:r>
                        </m:sup>
                      </m:sSup>
                    </m:e>
                  </m:nary>
                </m:num>
                <m:den>
                  <m:r>
                    <w:ins w:id="1455" w:author="ara952 reza" w:date="2020-09-06T20:43:00Z">
                      <w:rPr>
                        <w:rFonts w:ascii="Cambria Math" w:hAnsi="Cambria Math"/>
                      </w:rPr>
                      <m:t>n</m:t>
                    </w:ins>
                  </m:r>
                </m:den>
              </m:f>
            </m:e>
          </m:rad>
        </m:oMath>
      </m:oMathPara>
    </w:p>
    <w:p w14:paraId="1744960E" w14:textId="02051AD6" w:rsidR="003C2E08" w:rsidRDefault="003C2E08" w:rsidP="003C2E08">
      <w:pPr>
        <w:spacing w:after="0"/>
        <w:jc w:val="both"/>
        <w:rPr>
          <w:ins w:id="1456" w:author="ara952 reza" w:date="2020-09-06T20:44:00Z"/>
        </w:rPr>
      </w:pPr>
    </w:p>
    <w:p w14:paraId="18E32AA2" w14:textId="62D6928A" w:rsidR="003C2E08" w:rsidRDefault="00C716FE" w:rsidP="003C2E08">
      <w:pPr>
        <w:pStyle w:val="ListParagraph"/>
        <w:numPr>
          <w:ilvl w:val="0"/>
          <w:numId w:val="2"/>
        </w:numPr>
        <w:spacing w:after="0"/>
        <w:jc w:val="both"/>
        <w:rPr>
          <w:ins w:id="1457" w:author="ara952 reza" w:date="2020-09-06T20:44:00Z"/>
        </w:rPr>
      </w:pPr>
      <w:ins w:id="1458" w:author="ara952 reza" w:date="2020-09-06T20:52:00Z">
        <w:r>
          <w:t>RI:</w:t>
        </w:r>
      </w:ins>
      <w:ins w:id="1459" w:author="ara952 reza" w:date="2020-09-06T20:44:00Z">
        <w:r w:rsidR="003C2E08">
          <w:t xml:space="preserve"> the reliability index:</w:t>
        </w:r>
      </w:ins>
    </w:p>
    <w:p w14:paraId="4B8D6ACA" w14:textId="5430B358" w:rsidR="003C2E08" w:rsidRDefault="003C2E08" w:rsidP="003C2E08">
      <w:pPr>
        <w:pStyle w:val="ListParagraph"/>
        <w:spacing w:after="0"/>
        <w:jc w:val="both"/>
        <w:rPr>
          <w:ins w:id="1460" w:author="ara952 reza" w:date="2020-09-06T20:44:00Z"/>
        </w:rPr>
      </w:pPr>
    </w:p>
    <w:p w14:paraId="6B5D17DA" w14:textId="7066E5CF" w:rsidR="003C2E08" w:rsidRDefault="003C2E08">
      <w:pPr>
        <w:pStyle w:val="ListParagraph"/>
        <w:spacing w:after="0"/>
        <w:jc w:val="both"/>
        <w:rPr>
          <w:ins w:id="1461" w:author="ara952 reza" w:date="2020-09-06T20:20:00Z"/>
        </w:rPr>
        <w:pPrChange w:id="1462" w:author="ara952 reza" w:date="2020-09-06T20:44:00Z">
          <w:pPr>
            <w:spacing w:after="0"/>
            <w:jc w:val="both"/>
          </w:pPr>
        </w:pPrChange>
      </w:pPr>
      <m:oMathPara>
        <m:oMath>
          <m:r>
            <w:ins w:id="1463" w:author="ara952 reza" w:date="2020-09-06T20:44:00Z">
              <w:rPr>
                <w:rFonts w:ascii="Cambria Math" w:hAnsi="Cambria Math"/>
              </w:rPr>
              <m:t>RI=</m:t>
            </w:ins>
          </m:r>
          <m:sSup>
            <m:sSupPr>
              <m:ctrlPr>
                <w:ins w:id="1464" w:author="ara952 reza" w:date="2020-09-06T20:45:00Z">
                  <w:rPr>
                    <w:rFonts w:ascii="Cambria Math" w:hAnsi="Cambria Math"/>
                    <w:i/>
                  </w:rPr>
                </w:ins>
              </m:ctrlPr>
            </m:sSupPr>
            <m:e>
              <m:r>
                <w:ins w:id="1465" w:author="ara952 reza" w:date="2020-09-06T20:45:00Z">
                  <w:rPr>
                    <w:rFonts w:ascii="Cambria Math" w:hAnsi="Cambria Math"/>
                  </w:rPr>
                  <m:t>exp</m:t>
                </w:ins>
              </m:r>
            </m:e>
            <m:sup>
              <m:rad>
                <m:radPr>
                  <m:degHide m:val="1"/>
                  <m:ctrlPr>
                    <w:ins w:id="1466" w:author="ara952 reza" w:date="2020-09-06T20:45:00Z">
                      <w:rPr>
                        <w:rFonts w:ascii="Cambria Math" w:hAnsi="Cambria Math"/>
                        <w:i/>
                      </w:rPr>
                    </w:ins>
                  </m:ctrlPr>
                </m:radPr>
                <m:deg/>
                <m:e>
                  <m:f>
                    <m:fPr>
                      <m:ctrlPr>
                        <w:ins w:id="1467" w:author="ara952 reza" w:date="2020-09-06T20:45:00Z">
                          <w:rPr>
                            <w:rFonts w:ascii="Cambria Math" w:hAnsi="Cambria Math"/>
                            <w:i/>
                          </w:rPr>
                        </w:ins>
                      </m:ctrlPr>
                    </m:fPr>
                    <m:num>
                      <m:nary>
                        <m:naryPr>
                          <m:chr m:val="∑"/>
                          <m:limLoc m:val="undOvr"/>
                          <m:ctrlPr>
                            <w:ins w:id="1468" w:author="ara952 reza" w:date="2020-09-06T20:46:00Z">
                              <w:rPr>
                                <w:rFonts w:ascii="Cambria Math" w:hAnsi="Cambria Math"/>
                                <w:i/>
                              </w:rPr>
                            </w:ins>
                          </m:ctrlPr>
                        </m:naryPr>
                        <m:sub>
                          <m:r>
                            <w:ins w:id="1469" w:author="ara952 reza" w:date="2020-09-06T20:46:00Z">
                              <w:rPr>
                                <w:rFonts w:ascii="Cambria Math" w:hAnsi="Cambria Math"/>
                              </w:rPr>
                              <m:t>i=1</m:t>
                            </w:ins>
                          </m:r>
                        </m:sub>
                        <m:sup>
                          <m:r>
                            <w:ins w:id="1470" w:author="ara952 reza" w:date="2020-09-06T20:46:00Z">
                              <w:rPr>
                                <w:rFonts w:ascii="Cambria Math" w:hAnsi="Cambria Math"/>
                              </w:rPr>
                              <m:t>n</m:t>
                            </w:ins>
                          </m:r>
                        </m:sup>
                        <m:e>
                          <m:sSup>
                            <m:sSupPr>
                              <m:ctrlPr>
                                <w:ins w:id="1471" w:author="ara952 reza" w:date="2020-09-06T20:46:00Z">
                                  <w:rPr>
                                    <w:rFonts w:ascii="Cambria Math" w:hAnsi="Cambria Math"/>
                                    <w:i/>
                                  </w:rPr>
                                </w:ins>
                              </m:ctrlPr>
                            </m:sSupPr>
                            <m:e>
                              <m:r>
                                <w:ins w:id="1472" w:author="ara952 reza" w:date="2020-09-06T20:46:00Z">
                                  <w:rPr>
                                    <w:rFonts w:ascii="Cambria Math" w:hAnsi="Cambria Math"/>
                                  </w:rPr>
                                  <m:t>(</m:t>
                                </w:ins>
                              </m:r>
                              <m:r>
                                <w:ins w:id="1473" w:author="ara952 reza" w:date="2020-09-06T20:47:00Z">
                                  <w:rPr>
                                    <w:rFonts w:ascii="Cambria Math" w:hAnsi="Cambria Math"/>
                                  </w:rPr>
                                  <m:t>log</m:t>
                                </w:ins>
                              </m:r>
                              <m:f>
                                <m:fPr>
                                  <m:ctrlPr>
                                    <w:ins w:id="1474" w:author="ara952 reza" w:date="2020-09-06T20:47:00Z">
                                      <w:rPr>
                                        <w:rFonts w:ascii="Cambria Math" w:hAnsi="Cambria Math"/>
                                        <w:i/>
                                      </w:rPr>
                                    </w:ins>
                                  </m:ctrlPr>
                                </m:fPr>
                                <m:num>
                                  <m:sSub>
                                    <m:sSubPr>
                                      <m:ctrlPr>
                                        <w:ins w:id="1475" w:author="ara952 reza" w:date="2020-09-06T20:47:00Z">
                                          <w:rPr>
                                            <w:rFonts w:ascii="Cambria Math" w:hAnsi="Cambria Math"/>
                                            <w:i/>
                                          </w:rPr>
                                        </w:ins>
                                      </m:ctrlPr>
                                    </m:sSubPr>
                                    <m:e>
                                      <m:r>
                                        <w:ins w:id="1476" w:author="ara952 reza" w:date="2020-09-06T20:47:00Z">
                                          <w:rPr>
                                            <w:rFonts w:ascii="Cambria Math" w:hAnsi="Cambria Math"/>
                                          </w:rPr>
                                          <m:t>O</m:t>
                                        </w:ins>
                                      </m:r>
                                    </m:e>
                                    <m:sub>
                                      <m:r>
                                        <w:ins w:id="1477" w:author="ara952 reza" w:date="2020-09-06T20:47:00Z">
                                          <w:rPr>
                                            <w:rFonts w:ascii="Cambria Math" w:hAnsi="Cambria Math"/>
                                          </w:rPr>
                                          <m:t>i</m:t>
                                        </w:ins>
                                      </m:r>
                                    </m:sub>
                                  </m:sSub>
                                </m:num>
                                <m:den>
                                  <m:sSub>
                                    <m:sSubPr>
                                      <m:ctrlPr>
                                        <w:ins w:id="1478" w:author="ara952 reza" w:date="2020-09-06T20:47:00Z">
                                          <w:rPr>
                                            <w:rFonts w:ascii="Cambria Math" w:hAnsi="Cambria Math"/>
                                            <w:i/>
                                          </w:rPr>
                                        </w:ins>
                                      </m:ctrlPr>
                                    </m:sSubPr>
                                    <m:e>
                                      <m:r>
                                        <w:ins w:id="1479" w:author="ara952 reza" w:date="2020-09-06T20:47:00Z">
                                          <w:rPr>
                                            <w:rFonts w:ascii="Cambria Math" w:hAnsi="Cambria Math"/>
                                          </w:rPr>
                                          <m:t>P</m:t>
                                        </w:ins>
                                      </m:r>
                                    </m:e>
                                    <m:sub>
                                      <m:r>
                                        <w:ins w:id="1480" w:author="ara952 reza" w:date="2020-09-06T20:47:00Z">
                                          <w:rPr>
                                            <w:rFonts w:ascii="Cambria Math" w:hAnsi="Cambria Math"/>
                                          </w:rPr>
                                          <m:t>i</m:t>
                                        </w:ins>
                                      </m:r>
                                    </m:sub>
                                  </m:sSub>
                                </m:den>
                              </m:f>
                              <m:r>
                                <w:ins w:id="1481" w:author="ara952 reza" w:date="2020-09-06T20:46:00Z">
                                  <w:rPr>
                                    <w:rFonts w:ascii="Cambria Math" w:hAnsi="Cambria Math"/>
                                  </w:rPr>
                                  <m:t>)</m:t>
                                </w:ins>
                              </m:r>
                            </m:e>
                            <m:sup>
                              <m:r>
                                <w:ins w:id="1482" w:author="ara952 reza" w:date="2020-09-06T20:46:00Z">
                                  <w:rPr>
                                    <w:rFonts w:ascii="Cambria Math" w:hAnsi="Cambria Math"/>
                                  </w:rPr>
                                  <m:t>2</m:t>
                                </w:ins>
                              </m:r>
                            </m:sup>
                          </m:sSup>
                        </m:e>
                      </m:nary>
                    </m:num>
                    <m:den>
                      <m:r>
                        <w:ins w:id="1483" w:author="ara952 reza" w:date="2020-09-06T20:46:00Z">
                          <w:rPr>
                            <w:rFonts w:ascii="Cambria Math" w:hAnsi="Cambria Math"/>
                          </w:rPr>
                          <m:t>n</m:t>
                        </w:ins>
                      </m:r>
                    </m:den>
                  </m:f>
                </m:e>
              </m:rad>
            </m:sup>
          </m:sSup>
        </m:oMath>
      </m:oMathPara>
    </w:p>
    <w:p w14:paraId="717B2C9D" w14:textId="071198E4" w:rsidR="000D00EC" w:rsidRDefault="000D00EC" w:rsidP="00172F2F">
      <w:pPr>
        <w:spacing w:after="0"/>
        <w:jc w:val="both"/>
        <w:rPr>
          <w:ins w:id="1484" w:author="ara952 reza" w:date="2020-09-06T20:47:00Z"/>
        </w:rPr>
      </w:pPr>
    </w:p>
    <w:p w14:paraId="49231807" w14:textId="60B6B290" w:rsidR="003C2E08" w:rsidRDefault="00C716FE" w:rsidP="003C2E08">
      <w:pPr>
        <w:pStyle w:val="ListParagraph"/>
        <w:numPr>
          <w:ilvl w:val="0"/>
          <w:numId w:val="2"/>
        </w:numPr>
        <w:spacing w:after="0"/>
        <w:jc w:val="both"/>
        <w:rPr>
          <w:ins w:id="1485" w:author="ara952 reza" w:date="2020-09-06T20:48:00Z"/>
        </w:rPr>
      </w:pPr>
      <w:ins w:id="1486" w:author="ara952 reza" w:date="2020-09-06T20:52:00Z">
        <w:r>
          <w:t>AE:</w:t>
        </w:r>
      </w:ins>
      <w:ins w:id="1487" w:author="ara952 reza" w:date="2020-09-06T20:48:00Z">
        <w:r w:rsidR="003C2E08">
          <w:t xml:space="preserve"> the average error(bias)</w:t>
        </w:r>
      </w:ins>
    </w:p>
    <w:p w14:paraId="0DF8DB0E" w14:textId="305E5359" w:rsidR="003C2E08" w:rsidRDefault="003C2E08" w:rsidP="003C2E08">
      <w:pPr>
        <w:spacing w:after="0"/>
        <w:jc w:val="both"/>
        <w:rPr>
          <w:ins w:id="1488" w:author="ara952 reza" w:date="2020-09-06T20:48:00Z"/>
        </w:rPr>
      </w:pPr>
    </w:p>
    <w:p w14:paraId="2DB03920" w14:textId="3D947000" w:rsidR="003C2E08" w:rsidRPr="003C2E08" w:rsidRDefault="003C2E08" w:rsidP="003C2E08">
      <w:pPr>
        <w:spacing w:after="0"/>
        <w:jc w:val="both"/>
        <w:rPr>
          <w:ins w:id="1489" w:author="ara952 reza" w:date="2020-09-06T20:50:00Z"/>
          <w:rFonts w:eastAsiaTheme="minorEastAsia"/>
        </w:rPr>
      </w:pPr>
      <m:oMathPara>
        <m:oMath>
          <m:r>
            <w:ins w:id="1490" w:author="ara952 reza" w:date="2020-09-06T20:48:00Z">
              <w:rPr>
                <w:rFonts w:ascii="Cambria Math" w:hAnsi="Cambria Math"/>
              </w:rPr>
              <m:t>AE=</m:t>
            </w:ins>
          </m:r>
          <m:f>
            <m:fPr>
              <m:ctrlPr>
                <w:ins w:id="1491" w:author="ara952 reza" w:date="2020-09-06T20:48:00Z">
                  <w:rPr>
                    <w:rFonts w:ascii="Cambria Math" w:hAnsi="Cambria Math"/>
                    <w:i/>
                  </w:rPr>
                </w:ins>
              </m:ctrlPr>
            </m:fPr>
            <m:num>
              <m:nary>
                <m:naryPr>
                  <m:chr m:val="∑"/>
                  <m:limLoc m:val="undOvr"/>
                  <m:ctrlPr>
                    <w:ins w:id="1492" w:author="ara952 reza" w:date="2020-09-06T20:48:00Z">
                      <w:rPr>
                        <w:rFonts w:ascii="Cambria Math" w:hAnsi="Cambria Math"/>
                        <w:i/>
                      </w:rPr>
                    </w:ins>
                  </m:ctrlPr>
                </m:naryPr>
                <m:sub>
                  <m:r>
                    <w:ins w:id="1493" w:author="ara952 reza" w:date="2020-09-06T20:48:00Z">
                      <w:rPr>
                        <w:rFonts w:ascii="Cambria Math" w:hAnsi="Cambria Math"/>
                      </w:rPr>
                      <m:t>i=1</m:t>
                    </w:ins>
                  </m:r>
                </m:sub>
                <m:sup>
                  <m:r>
                    <w:ins w:id="1494" w:author="ara952 reza" w:date="2020-09-06T20:48:00Z">
                      <w:rPr>
                        <w:rFonts w:ascii="Cambria Math" w:hAnsi="Cambria Math"/>
                      </w:rPr>
                      <m:t>n</m:t>
                    </w:ins>
                  </m:r>
                </m:sup>
                <m:e>
                  <m:r>
                    <w:ins w:id="1495" w:author="ara952 reza" w:date="2020-09-06T20:49:00Z">
                      <w:rPr>
                        <w:rFonts w:ascii="Cambria Math" w:hAnsi="Cambria Math"/>
                      </w:rPr>
                      <m:t>(</m:t>
                    </w:ins>
                  </m:r>
                  <m:sSub>
                    <m:sSubPr>
                      <m:ctrlPr>
                        <w:ins w:id="1496" w:author="ara952 reza" w:date="2020-09-06T20:49:00Z">
                          <w:rPr>
                            <w:rFonts w:ascii="Cambria Math" w:hAnsi="Cambria Math"/>
                            <w:i/>
                          </w:rPr>
                        </w:ins>
                      </m:ctrlPr>
                    </m:sSubPr>
                    <m:e>
                      <m:r>
                        <w:ins w:id="1497" w:author="ara952 reza" w:date="2020-09-06T20:49:00Z">
                          <w:rPr>
                            <w:rFonts w:ascii="Cambria Math" w:hAnsi="Cambria Math"/>
                          </w:rPr>
                          <m:t>P</m:t>
                        </w:ins>
                      </m:r>
                    </m:e>
                    <m:sub>
                      <m:r>
                        <w:ins w:id="1498" w:author="ara952 reza" w:date="2020-09-06T20:49:00Z">
                          <w:rPr>
                            <w:rFonts w:ascii="Cambria Math" w:hAnsi="Cambria Math"/>
                          </w:rPr>
                          <m:t>i</m:t>
                        </w:ins>
                      </m:r>
                    </m:sub>
                  </m:sSub>
                  <m:r>
                    <w:ins w:id="1499" w:author="ara952 reza" w:date="2020-09-06T20:49:00Z">
                      <w:rPr>
                        <w:rFonts w:ascii="Cambria Math" w:hAnsi="Cambria Math"/>
                      </w:rPr>
                      <m:t>-</m:t>
                    </w:ins>
                  </m:r>
                  <m:sSub>
                    <m:sSubPr>
                      <m:ctrlPr>
                        <w:ins w:id="1500" w:author="ara952 reza" w:date="2020-09-06T20:49:00Z">
                          <w:rPr>
                            <w:rFonts w:ascii="Cambria Math" w:hAnsi="Cambria Math"/>
                            <w:i/>
                          </w:rPr>
                        </w:ins>
                      </m:ctrlPr>
                    </m:sSubPr>
                    <m:e>
                      <m:r>
                        <w:ins w:id="1501" w:author="ara952 reza" w:date="2020-09-06T20:49:00Z">
                          <w:rPr>
                            <w:rFonts w:ascii="Cambria Math" w:hAnsi="Cambria Math"/>
                          </w:rPr>
                          <m:t>O</m:t>
                        </w:ins>
                      </m:r>
                    </m:e>
                    <m:sub>
                      <m:r>
                        <w:ins w:id="1502" w:author="ara952 reza" w:date="2020-09-06T20:49:00Z">
                          <w:rPr>
                            <w:rFonts w:ascii="Cambria Math" w:hAnsi="Cambria Math"/>
                          </w:rPr>
                          <m:t>i</m:t>
                        </w:ins>
                      </m:r>
                    </m:sub>
                  </m:sSub>
                  <m:r>
                    <w:ins w:id="1503" w:author="ara952 reza" w:date="2020-09-06T20:49:00Z">
                      <w:rPr>
                        <w:rFonts w:ascii="Cambria Math" w:hAnsi="Cambria Math"/>
                      </w:rPr>
                      <m:t>)</m:t>
                    </w:ins>
                  </m:r>
                </m:e>
              </m:nary>
            </m:num>
            <m:den>
              <m:r>
                <w:ins w:id="1504" w:author="ara952 reza" w:date="2020-09-06T20:48:00Z">
                  <w:rPr>
                    <w:rFonts w:ascii="Cambria Math" w:hAnsi="Cambria Math"/>
                  </w:rPr>
                  <m:t>n</m:t>
                </w:ins>
              </m:r>
            </m:den>
          </m:f>
          <m:r>
            <w:ins w:id="1505" w:author="ara952 reza" w:date="2020-09-06T20:49:00Z">
              <w:rPr>
                <w:rFonts w:ascii="Cambria Math" w:hAnsi="Cambria Math"/>
              </w:rPr>
              <m:t>=</m:t>
            </w:ins>
          </m:r>
          <m:acc>
            <m:accPr>
              <m:chr m:val="̅"/>
              <m:ctrlPr>
                <w:ins w:id="1506" w:author="ara952 reza" w:date="2020-09-06T20:49:00Z">
                  <w:rPr>
                    <w:rFonts w:ascii="Cambria Math" w:hAnsi="Cambria Math"/>
                    <w:i/>
                  </w:rPr>
                </w:ins>
              </m:ctrlPr>
            </m:accPr>
            <m:e>
              <m:r>
                <w:ins w:id="1507" w:author="ara952 reza" w:date="2020-09-06T20:50:00Z">
                  <w:rPr>
                    <w:rFonts w:ascii="Cambria Math" w:hAnsi="Cambria Math"/>
                  </w:rPr>
                  <m:t>P</m:t>
                </w:ins>
              </m:r>
            </m:e>
          </m:acc>
          <m:r>
            <w:ins w:id="1508" w:author="ara952 reza" w:date="2020-09-06T20:49:00Z">
              <w:rPr>
                <w:rFonts w:ascii="Cambria Math" w:hAnsi="Cambria Math"/>
              </w:rPr>
              <m:t>-</m:t>
            </w:ins>
          </m:r>
          <m:acc>
            <m:accPr>
              <m:chr m:val="̅"/>
              <m:ctrlPr>
                <w:ins w:id="1509" w:author="ara952 reza" w:date="2020-09-06T20:49:00Z">
                  <w:rPr>
                    <w:rFonts w:ascii="Cambria Math" w:hAnsi="Cambria Math"/>
                    <w:i/>
                  </w:rPr>
                </w:ins>
              </m:ctrlPr>
            </m:accPr>
            <m:e>
              <m:r>
                <w:ins w:id="1510" w:author="ara952 reza" w:date="2020-09-06T20:50:00Z">
                  <w:rPr>
                    <w:rFonts w:ascii="Cambria Math" w:hAnsi="Cambria Math"/>
                  </w:rPr>
                  <m:t>O</m:t>
                </w:ins>
              </m:r>
            </m:e>
          </m:acc>
        </m:oMath>
      </m:oMathPara>
    </w:p>
    <w:p w14:paraId="0299735D" w14:textId="41261DA1" w:rsidR="003C2E08" w:rsidRDefault="003C2E08" w:rsidP="003C2E08">
      <w:pPr>
        <w:spacing w:after="0"/>
        <w:jc w:val="both"/>
        <w:rPr>
          <w:ins w:id="1511" w:author="ara952 reza" w:date="2020-09-06T20:50:00Z"/>
          <w:rFonts w:eastAsiaTheme="minorEastAsia"/>
        </w:rPr>
      </w:pPr>
    </w:p>
    <w:p w14:paraId="6E4B8280" w14:textId="5560CFF4" w:rsidR="003C2E08" w:rsidRDefault="00C716FE" w:rsidP="003C2E08">
      <w:pPr>
        <w:pStyle w:val="ListParagraph"/>
        <w:numPr>
          <w:ilvl w:val="0"/>
          <w:numId w:val="2"/>
        </w:numPr>
        <w:spacing w:after="0"/>
        <w:jc w:val="both"/>
        <w:rPr>
          <w:ins w:id="1512" w:author="ara952 reza" w:date="2020-09-06T20:50:00Z"/>
        </w:rPr>
      </w:pPr>
      <w:ins w:id="1513" w:author="ara952 reza" w:date="2020-09-06T20:52:00Z">
        <w:r>
          <w:t>AAE:</w:t>
        </w:r>
      </w:ins>
      <w:ins w:id="1514" w:author="ara952 reza" w:date="2020-09-06T20:50:00Z">
        <w:r w:rsidR="003C2E08">
          <w:t xml:space="preserve"> the average absolute error:</w:t>
        </w:r>
      </w:ins>
    </w:p>
    <w:p w14:paraId="45FA144F" w14:textId="085126F3" w:rsidR="003C2E08" w:rsidRDefault="003C2E08" w:rsidP="003C2E08">
      <w:pPr>
        <w:spacing w:after="0"/>
        <w:jc w:val="both"/>
        <w:rPr>
          <w:ins w:id="1515" w:author="ara952 reza" w:date="2020-09-06T20:50:00Z"/>
        </w:rPr>
      </w:pPr>
    </w:p>
    <w:p w14:paraId="2C4FE4B6" w14:textId="2F5A7850" w:rsidR="003C2E08" w:rsidRPr="00C716FE" w:rsidRDefault="00C716FE" w:rsidP="003C2E08">
      <w:pPr>
        <w:spacing w:after="0"/>
        <w:jc w:val="both"/>
        <w:rPr>
          <w:ins w:id="1516" w:author="ara952 reza" w:date="2020-09-06T20:52:00Z"/>
          <w:rFonts w:eastAsiaTheme="minorEastAsia"/>
        </w:rPr>
      </w:pPr>
      <m:oMathPara>
        <m:oMath>
          <m:r>
            <w:ins w:id="1517" w:author="ara952 reza" w:date="2020-09-06T20:50:00Z">
              <w:rPr>
                <w:rFonts w:ascii="Cambria Math" w:hAnsi="Cambria Math"/>
              </w:rPr>
              <m:t>AAE=</m:t>
            </w:ins>
          </m:r>
          <m:f>
            <m:fPr>
              <m:ctrlPr>
                <w:ins w:id="1518" w:author="ara952 reza" w:date="2020-09-06T20:50:00Z">
                  <w:rPr>
                    <w:rFonts w:ascii="Cambria Math" w:hAnsi="Cambria Math"/>
                    <w:i/>
                  </w:rPr>
                </w:ins>
              </m:ctrlPr>
            </m:fPr>
            <m:num>
              <m:nary>
                <m:naryPr>
                  <m:chr m:val="∑"/>
                  <m:limLoc m:val="undOvr"/>
                  <m:ctrlPr>
                    <w:ins w:id="1519" w:author="ara952 reza" w:date="2020-09-06T20:50:00Z">
                      <w:rPr>
                        <w:rFonts w:ascii="Cambria Math" w:hAnsi="Cambria Math"/>
                        <w:i/>
                      </w:rPr>
                    </w:ins>
                  </m:ctrlPr>
                </m:naryPr>
                <m:sub>
                  <m:r>
                    <w:ins w:id="1520" w:author="ara952 reza" w:date="2020-09-06T20:51:00Z">
                      <w:rPr>
                        <w:rFonts w:ascii="Cambria Math" w:hAnsi="Cambria Math"/>
                      </w:rPr>
                      <m:t>i=1</m:t>
                    </w:ins>
                  </m:r>
                </m:sub>
                <m:sup>
                  <m:r>
                    <w:ins w:id="1521" w:author="ara952 reza" w:date="2020-09-06T20:51:00Z">
                      <w:rPr>
                        <w:rFonts w:ascii="Cambria Math" w:hAnsi="Cambria Math"/>
                      </w:rPr>
                      <m:t>n</m:t>
                    </w:ins>
                  </m:r>
                </m:sup>
                <m:e>
                  <m:d>
                    <m:dPr>
                      <m:begChr m:val="|"/>
                      <m:endChr m:val="|"/>
                      <m:ctrlPr>
                        <w:ins w:id="1522" w:author="ara952 reza" w:date="2020-09-06T20:51:00Z">
                          <w:rPr>
                            <w:rFonts w:ascii="Cambria Math" w:hAnsi="Cambria Math"/>
                            <w:i/>
                          </w:rPr>
                        </w:ins>
                      </m:ctrlPr>
                    </m:dPr>
                    <m:e>
                      <m:sSub>
                        <m:sSubPr>
                          <m:ctrlPr>
                            <w:ins w:id="1523" w:author="ara952 reza" w:date="2020-09-06T20:51:00Z">
                              <w:rPr>
                                <w:rFonts w:ascii="Cambria Math" w:hAnsi="Cambria Math"/>
                                <w:i/>
                              </w:rPr>
                            </w:ins>
                          </m:ctrlPr>
                        </m:sSubPr>
                        <m:e>
                          <m:r>
                            <w:ins w:id="1524" w:author="ara952 reza" w:date="2020-09-06T20:51:00Z">
                              <w:rPr>
                                <w:rFonts w:ascii="Cambria Math" w:hAnsi="Cambria Math"/>
                              </w:rPr>
                              <m:t>P</m:t>
                            </w:ins>
                          </m:r>
                        </m:e>
                        <m:sub>
                          <m:r>
                            <w:ins w:id="1525" w:author="ara952 reza" w:date="2020-09-06T20:51:00Z">
                              <w:rPr>
                                <w:rFonts w:ascii="Cambria Math" w:hAnsi="Cambria Math"/>
                              </w:rPr>
                              <m:t>i</m:t>
                            </w:ins>
                          </m:r>
                        </m:sub>
                      </m:sSub>
                      <m:r>
                        <w:ins w:id="1526" w:author="ara952 reza" w:date="2020-09-06T20:51:00Z">
                          <w:rPr>
                            <w:rFonts w:ascii="Cambria Math" w:hAnsi="Cambria Math"/>
                          </w:rPr>
                          <m:t>-</m:t>
                        </w:ins>
                      </m:r>
                      <m:sSub>
                        <m:sSubPr>
                          <m:ctrlPr>
                            <w:ins w:id="1527" w:author="ara952 reza" w:date="2020-09-06T20:51:00Z">
                              <w:rPr>
                                <w:rFonts w:ascii="Cambria Math" w:hAnsi="Cambria Math"/>
                                <w:i/>
                              </w:rPr>
                            </w:ins>
                          </m:ctrlPr>
                        </m:sSubPr>
                        <m:e>
                          <m:r>
                            <w:ins w:id="1528" w:author="ara952 reza" w:date="2020-09-06T20:52:00Z">
                              <w:rPr>
                                <w:rFonts w:ascii="Cambria Math" w:hAnsi="Cambria Math"/>
                              </w:rPr>
                              <m:t>O</m:t>
                            </w:ins>
                          </m:r>
                        </m:e>
                        <m:sub>
                          <m:r>
                            <w:ins w:id="1529" w:author="ara952 reza" w:date="2020-09-06T20:52:00Z">
                              <w:rPr>
                                <w:rFonts w:ascii="Cambria Math" w:hAnsi="Cambria Math"/>
                              </w:rPr>
                              <m:t>i</m:t>
                            </w:ins>
                          </m:r>
                        </m:sub>
                      </m:sSub>
                    </m:e>
                  </m:d>
                </m:e>
              </m:nary>
            </m:num>
            <m:den>
              <m:r>
                <w:ins w:id="1530" w:author="ara952 reza" w:date="2020-09-06T20:51:00Z">
                  <w:rPr>
                    <w:rFonts w:ascii="Cambria Math" w:hAnsi="Cambria Math"/>
                  </w:rPr>
                  <m:t>n</m:t>
                </w:ins>
              </m:r>
            </m:den>
          </m:f>
        </m:oMath>
      </m:oMathPara>
    </w:p>
    <w:p w14:paraId="3CC65A5F" w14:textId="51782751" w:rsidR="00C716FE" w:rsidRDefault="00C716FE" w:rsidP="003C2E08">
      <w:pPr>
        <w:spacing w:after="0"/>
        <w:jc w:val="both"/>
        <w:rPr>
          <w:ins w:id="1531" w:author="ara952 reza" w:date="2020-09-06T20:52:00Z"/>
          <w:rFonts w:eastAsiaTheme="minorEastAsia"/>
        </w:rPr>
      </w:pPr>
    </w:p>
    <w:p w14:paraId="09892712" w14:textId="265F31F7" w:rsidR="00C716FE" w:rsidRDefault="00C716FE" w:rsidP="00C716FE">
      <w:pPr>
        <w:pStyle w:val="ListParagraph"/>
        <w:numPr>
          <w:ilvl w:val="0"/>
          <w:numId w:val="2"/>
        </w:numPr>
        <w:spacing w:after="0"/>
        <w:jc w:val="both"/>
        <w:rPr>
          <w:ins w:id="1532" w:author="ara952 reza" w:date="2020-09-06T20:52:00Z"/>
        </w:rPr>
      </w:pPr>
      <w:ins w:id="1533" w:author="ara952 reza" w:date="2020-09-06T20:52:00Z">
        <w:r>
          <w:t xml:space="preserve">MEF: the modeling efficiency </w:t>
        </w:r>
      </w:ins>
    </w:p>
    <w:p w14:paraId="2D0C888E" w14:textId="5CFC0ACD" w:rsidR="00C716FE" w:rsidRDefault="00C716FE" w:rsidP="00C716FE">
      <w:pPr>
        <w:spacing w:after="0"/>
        <w:jc w:val="both"/>
        <w:rPr>
          <w:ins w:id="1534" w:author="ara952 reza" w:date="2020-09-06T20:52:00Z"/>
        </w:rPr>
      </w:pPr>
    </w:p>
    <w:p w14:paraId="6BC997D1" w14:textId="45939963" w:rsidR="00C716FE" w:rsidRDefault="00C716FE" w:rsidP="00C716FE">
      <w:pPr>
        <w:spacing w:after="0"/>
        <w:jc w:val="both"/>
        <w:rPr>
          <w:ins w:id="1535" w:author="ara952 reza" w:date="2020-09-06T12:13:00Z"/>
        </w:rPr>
      </w:pPr>
      <m:oMathPara>
        <m:oMath>
          <m:r>
            <w:ins w:id="1536" w:author="ara952 reza" w:date="2020-09-06T20:53:00Z">
              <w:rPr>
                <w:rFonts w:ascii="Cambria Math" w:hAnsi="Cambria Math"/>
              </w:rPr>
              <m:t>MEF=</m:t>
            </w:ins>
          </m:r>
          <m:f>
            <m:fPr>
              <m:ctrlPr>
                <w:ins w:id="1537" w:author="ara952 reza" w:date="2020-09-06T20:53:00Z">
                  <w:rPr>
                    <w:rFonts w:ascii="Cambria Math" w:hAnsi="Cambria Math"/>
                    <w:i/>
                  </w:rPr>
                </w:ins>
              </m:ctrlPr>
            </m:fPr>
            <m:num>
              <m:r>
                <w:ins w:id="1538" w:author="ara952 reza" w:date="2020-09-06T20:53:00Z">
                  <w:rPr>
                    <w:rFonts w:ascii="Cambria Math" w:hAnsi="Cambria Math"/>
                  </w:rPr>
                  <m:t>(</m:t>
                </w:ins>
              </m:r>
              <m:nary>
                <m:naryPr>
                  <m:chr m:val="∑"/>
                  <m:limLoc m:val="undOvr"/>
                  <m:ctrlPr>
                    <w:ins w:id="1539" w:author="ara952 reza" w:date="2020-09-06T20:53:00Z">
                      <w:rPr>
                        <w:rFonts w:ascii="Cambria Math" w:hAnsi="Cambria Math"/>
                        <w:i/>
                      </w:rPr>
                    </w:ins>
                  </m:ctrlPr>
                </m:naryPr>
                <m:sub>
                  <m:r>
                    <w:ins w:id="1540" w:author="ara952 reza" w:date="2020-09-06T20:53:00Z">
                      <w:rPr>
                        <w:rFonts w:ascii="Cambria Math" w:hAnsi="Cambria Math"/>
                      </w:rPr>
                      <m:t>i=1</m:t>
                    </w:ins>
                  </m:r>
                </m:sub>
                <m:sup>
                  <m:r>
                    <w:ins w:id="1541" w:author="ara952 reza" w:date="2020-09-06T20:53:00Z">
                      <w:rPr>
                        <w:rFonts w:ascii="Cambria Math" w:hAnsi="Cambria Math"/>
                      </w:rPr>
                      <m:t>n</m:t>
                    </w:ins>
                  </m:r>
                </m:sup>
                <m:e>
                  <m:sSup>
                    <m:sSupPr>
                      <m:ctrlPr>
                        <w:ins w:id="1542" w:author="ara952 reza" w:date="2020-09-06T20:53:00Z">
                          <w:rPr>
                            <w:rFonts w:ascii="Cambria Math" w:hAnsi="Cambria Math"/>
                            <w:i/>
                          </w:rPr>
                        </w:ins>
                      </m:ctrlPr>
                    </m:sSupPr>
                    <m:e>
                      <m:r>
                        <w:ins w:id="1543" w:author="ara952 reza" w:date="2020-09-06T20:54:00Z">
                          <w:rPr>
                            <w:rFonts w:ascii="Cambria Math" w:hAnsi="Cambria Math"/>
                          </w:rPr>
                          <m:t>(</m:t>
                        </w:ins>
                      </m:r>
                      <m:sSub>
                        <m:sSubPr>
                          <m:ctrlPr>
                            <w:ins w:id="1544" w:author="ara952 reza" w:date="2020-09-06T20:54:00Z">
                              <w:rPr>
                                <w:rFonts w:ascii="Cambria Math" w:hAnsi="Cambria Math"/>
                                <w:i/>
                              </w:rPr>
                            </w:ins>
                          </m:ctrlPr>
                        </m:sSubPr>
                        <m:e>
                          <m:r>
                            <w:ins w:id="1545" w:author="ara952 reza" w:date="2020-09-06T20:54:00Z">
                              <w:rPr>
                                <w:rFonts w:ascii="Cambria Math" w:hAnsi="Cambria Math"/>
                              </w:rPr>
                              <m:t>O</m:t>
                            </w:ins>
                          </m:r>
                        </m:e>
                        <m:sub>
                          <m:r>
                            <w:ins w:id="1546" w:author="ara952 reza" w:date="2020-09-06T20:54:00Z">
                              <w:rPr>
                                <w:rFonts w:ascii="Cambria Math" w:hAnsi="Cambria Math"/>
                              </w:rPr>
                              <m:t>i</m:t>
                            </w:ins>
                          </m:r>
                        </m:sub>
                      </m:sSub>
                      <m:r>
                        <w:ins w:id="1547" w:author="ara952 reza" w:date="2020-09-06T20:54:00Z">
                          <w:rPr>
                            <w:rFonts w:ascii="Cambria Math" w:hAnsi="Cambria Math"/>
                          </w:rPr>
                          <m:t>-</m:t>
                        </w:ins>
                      </m:r>
                      <m:acc>
                        <m:accPr>
                          <m:chr m:val="̅"/>
                          <m:ctrlPr>
                            <w:ins w:id="1548" w:author="ara952 reza" w:date="2020-09-06T20:54:00Z">
                              <w:rPr>
                                <w:rFonts w:ascii="Cambria Math" w:hAnsi="Cambria Math"/>
                                <w:i/>
                              </w:rPr>
                            </w:ins>
                          </m:ctrlPr>
                        </m:accPr>
                        <m:e>
                          <m:r>
                            <w:ins w:id="1549" w:author="ara952 reza" w:date="2020-09-06T20:54:00Z">
                              <w:rPr>
                                <w:rFonts w:ascii="Cambria Math" w:hAnsi="Cambria Math"/>
                              </w:rPr>
                              <m:t>O</m:t>
                            </w:ins>
                          </m:r>
                        </m:e>
                      </m:acc>
                      <m:r>
                        <w:ins w:id="1550" w:author="ara952 reza" w:date="2020-09-06T20:54:00Z">
                          <w:rPr>
                            <w:rFonts w:ascii="Cambria Math" w:hAnsi="Cambria Math"/>
                          </w:rPr>
                          <m:t>)</m:t>
                        </w:ins>
                      </m:r>
                    </m:e>
                    <m:sup>
                      <m:r>
                        <w:ins w:id="1551" w:author="ara952 reza" w:date="2020-09-06T20:54:00Z">
                          <w:rPr>
                            <w:rFonts w:ascii="Cambria Math" w:hAnsi="Cambria Math"/>
                          </w:rPr>
                          <m:t>2</m:t>
                        </w:ins>
                      </m:r>
                    </m:sup>
                  </m:sSup>
                </m:e>
              </m:nary>
              <m:r>
                <w:ins w:id="1552" w:author="ara952 reza" w:date="2020-09-06T20:53:00Z">
                  <w:rPr>
                    <w:rFonts w:ascii="Cambria Math" w:hAnsi="Cambria Math"/>
                  </w:rPr>
                  <m:t>-</m:t>
                </w:ins>
              </m:r>
              <m:nary>
                <m:naryPr>
                  <m:chr m:val="∑"/>
                  <m:limLoc m:val="undOvr"/>
                  <m:ctrlPr>
                    <w:ins w:id="1553" w:author="ara952 reza" w:date="2020-09-06T20:53:00Z">
                      <w:rPr>
                        <w:rFonts w:ascii="Cambria Math" w:hAnsi="Cambria Math"/>
                        <w:i/>
                      </w:rPr>
                    </w:ins>
                  </m:ctrlPr>
                </m:naryPr>
                <m:sub>
                  <m:r>
                    <w:ins w:id="1554" w:author="ara952 reza" w:date="2020-09-06T20:54:00Z">
                      <w:rPr>
                        <w:rFonts w:ascii="Cambria Math" w:hAnsi="Cambria Math"/>
                      </w:rPr>
                      <m:t>i=1</m:t>
                    </w:ins>
                  </m:r>
                </m:sub>
                <m:sup>
                  <m:r>
                    <w:ins w:id="1555" w:author="ara952 reza" w:date="2020-09-06T20:54:00Z">
                      <w:rPr>
                        <w:rFonts w:ascii="Cambria Math" w:hAnsi="Cambria Math"/>
                      </w:rPr>
                      <m:t>n</m:t>
                    </w:ins>
                  </m:r>
                </m:sup>
                <m:e>
                  <m:sSup>
                    <m:sSupPr>
                      <m:ctrlPr>
                        <w:ins w:id="1556" w:author="ara952 reza" w:date="2020-09-06T20:54:00Z">
                          <w:rPr>
                            <w:rFonts w:ascii="Cambria Math" w:hAnsi="Cambria Math"/>
                            <w:i/>
                          </w:rPr>
                        </w:ins>
                      </m:ctrlPr>
                    </m:sSupPr>
                    <m:e>
                      <m:r>
                        <w:ins w:id="1557" w:author="ara952 reza" w:date="2020-09-06T20:54:00Z">
                          <w:rPr>
                            <w:rFonts w:ascii="Cambria Math" w:hAnsi="Cambria Math"/>
                          </w:rPr>
                          <m:t>(</m:t>
                        </w:ins>
                      </m:r>
                      <m:sSub>
                        <m:sSubPr>
                          <m:ctrlPr>
                            <w:ins w:id="1558" w:author="ara952 reza" w:date="2020-09-06T20:54:00Z">
                              <w:rPr>
                                <w:rFonts w:ascii="Cambria Math" w:hAnsi="Cambria Math"/>
                                <w:i/>
                              </w:rPr>
                            </w:ins>
                          </m:ctrlPr>
                        </m:sSubPr>
                        <m:e>
                          <m:r>
                            <w:ins w:id="1559" w:author="ara952 reza" w:date="2020-09-06T20:55:00Z">
                              <w:rPr>
                                <w:rFonts w:ascii="Cambria Math" w:hAnsi="Cambria Math"/>
                              </w:rPr>
                              <m:t>P</m:t>
                            </w:ins>
                          </m:r>
                        </m:e>
                        <m:sub>
                          <m:r>
                            <w:ins w:id="1560" w:author="ara952 reza" w:date="2020-09-06T20:55:00Z">
                              <w:rPr>
                                <w:rFonts w:ascii="Cambria Math" w:hAnsi="Cambria Math"/>
                              </w:rPr>
                              <m:t>i</m:t>
                            </w:ins>
                          </m:r>
                        </m:sub>
                      </m:sSub>
                      <m:r>
                        <w:ins w:id="1561" w:author="ara952 reza" w:date="2020-09-06T20:55:00Z">
                          <w:rPr>
                            <w:rFonts w:ascii="Cambria Math" w:hAnsi="Cambria Math"/>
                          </w:rPr>
                          <m:t>-</m:t>
                        </w:ins>
                      </m:r>
                      <m:sSub>
                        <m:sSubPr>
                          <m:ctrlPr>
                            <w:ins w:id="1562" w:author="ara952 reza" w:date="2020-09-06T20:55:00Z">
                              <w:rPr>
                                <w:rFonts w:ascii="Cambria Math" w:hAnsi="Cambria Math"/>
                                <w:i/>
                              </w:rPr>
                            </w:ins>
                          </m:ctrlPr>
                        </m:sSubPr>
                        <m:e>
                          <m:r>
                            <w:ins w:id="1563" w:author="ara952 reza" w:date="2020-09-06T20:55:00Z">
                              <w:rPr>
                                <w:rFonts w:ascii="Cambria Math" w:hAnsi="Cambria Math"/>
                              </w:rPr>
                              <m:t>O</m:t>
                            </w:ins>
                          </m:r>
                        </m:e>
                        <m:sub>
                          <m:r>
                            <w:ins w:id="1564" w:author="ara952 reza" w:date="2020-09-06T20:55:00Z">
                              <w:rPr>
                                <w:rFonts w:ascii="Cambria Math" w:hAnsi="Cambria Math"/>
                              </w:rPr>
                              <m:t>i</m:t>
                            </w:ins>
                          </m:r>
                        </m:sub>
                      </m:sSub>
                      <m:r>
                        <w:ins w:id="1565" w:author="ara952 reza" w:date="2020-09-06T20:54:00Z">
                          <w:rPr>
                            <w:rFonts w:ascii="Cambria Math" w:hAnsi="Cambria Math"/>
                          </w:rPr>
                          <m:t>)</m:t>
                        </w:ins>
                      </m:r>
                    </m:e>
                    <m:sup>
                      <m:r>
                        <w:ins w:id="1566" w:author="ara952 reza" w:date="2020-09-06T20:54:00Z">
                          <w:rPr>
                            <w:rFonts w:ascii="Cambria Math" w:hAnsi="Cambria Math"/>
                          </w:rPr>
                          <m:t>2</m:t>
                        </w:ins>
                      </m:r>
                    </m:sup>
                  </m:sSup>
                </m:e>
              </m:nary>
              <m:r>
                <w:ins w:id="1567" w:author="ara952 reza" w:date="2020-09-06T20:53:00Z">
                  <w:rPr>
                    <w:rFonts w:ascii="Cambria Math" w:hAnsi="Cambria Math"/>
                  </w:rPr>
                  <m:t>)</m:t>
                </w:ins>
              </m:r>
            </m:num>
            <m:den>
              <m:nary>
                <m:naryPr>
                  <m:chr m:val="∑"/>
                  <m:limLoc m:val="undOvr"/>
                  <m:ctrlPr>
                    <w:ins w:id="1568" w:author="ara952 reza" w:date="2020-09-06T20:53:00Z">
                      <w:rPr>
                        <w:rFonts w:ascii="Cambria Math" w:hAnsi="Cambria Math"/>
                        <w:i/>
                      </w:rPr>
                    </w:ins>
                  </m:ctrlPr>
                </m:naryPr>
                <m:sub>
                  <m:r>
                    <w:ins w:id="1569" w:author="ara952 reza" w:date="2020-09-06T20:55:00Z">
                      <w:rPr>
                        <w:rFonts w:ascii="Cambria Math" w:hAnsi="Cambria Math"/>
                      </w:rPr>
                      <m:t>i=1</m:t>
                    </w:ins>
                  </m:r>
                </m:sub>
                <m:sup>
                  <m:r>
                    <w:ins w:id="1570" w:author="ara952 reza" w:date="2020-09-06T20:55:00Z">
                      <w:rPr>
                        <w:rFonts w:ascii="Cambria Math" w:hAnsi="Cambria Math"/>
                      </w:rPr>
                      <m:t>n</m:t>
                    </w:ins>
                  </m:r>
                </m:sup>
                <m:e>
                  <m:sSup>
                    <m:sSupPr>
                      <m:ctrlPr>
                        <w:ins w:id="1571" w:author="ara952 reza" w:date="2020-09-06T20:55:00Z">
                          <w:rPr>
                            <w:rFonts w:ascii="Cambria Math" w:hAnsi="Cambria Math"/>
                            <w:i/>
                          </w:rPr>
                        </w:ins>
                      </m:ctrlPr>
                    </m:sSupPr>
                    <m:e>
                      <m:r>
                        <w:ins w:id="1572" w:author="ara952 reza" w:date="2020-09-06T20:55:00Z">
                          <w:rPr>
                            <w:rFonts w:ascii="Cambria Math" w:hAnsi="Cambria Math"/>
                          </w:rPr>
                          <m:t>(</m:t>
                        </w:ins>
                      </m:r>
                      <m:sSub>
                        <m:sSubPr>
                          <m:ctrlPr>
                            <w:ins w:id="1573" w:author="ara952 reza" w:date="2020-09-06T20:55:00Z">
                              <w:rPr>
                                <w:rFonts w:ascii="Cambria Math" w:hAnsi="Cambria Math"/>
                                <w:i/>
                              </w:rPr>
                            </w:ins>
                          </m:ctrlPr>
                        </m:sSubPr>
                        <m:e>
                          <m:r>
                            <w:ins w:id="1574" w:author="ara952 reza" w:date="2020-09-06T20:55:00Z">
                              <w:rPr>
                                <w:rFonts w:ascii="Cambria Math" w:hAnsi="Cambria Math"/>
                              </w:rPr>
                              <m:t>O</m:t>
                            </w:ins>
                          </m:r>
                        </m:e>
                        <m:sub>
                          <m:r>
                            <w:ins w:id="1575" w:author="ara952 reza" w:date="2020-09-06T20:55:00Z">
                              <w:rPr>
                                <w:rFonts w:ascii="Cambria Math" w:hAnsi="Cambria Math"/>
                              </w:rPr>
                              <m:t>i</m:t>
                            </w:ins>
                          </m:r>
                        </m:sub>
                      </m:sSub>
                      <m:r>
                        <w:ins w:id="1576" w:author="ara952 reza" w:date="2020-09-06T20:56:00Z">
                          <w:rPr>
                            <w:rFonts w:ascii="Cambria Math" w:hAnsi="Cambria Math"/>
                          </w:rPr>
                          <m:t>-</m:t>
                        </w:ins>
                      </m:r>
                      <m:acc>
                        <m:accPr>
                          <m:chr m:val="̅"/>
                          <m:ctrlPr>
                            <w:ins w:id="1577" w:author="ara952 reza" w:date="2020-09-06T20:56:00Z">
                              <w:rPr>
                                <w:rFonts w:ascii="Cambria Math" w:hAnsi="Cambria Math"/>
                                <w:i/>
                              </w:rPr>
                            </w:ins>
                          </m:ctrlPr>
                        </m:accPr>
                        <m:e>
                          <m:r>
                            <w:ins w:id="1578" w:author="ara952 reza" w:date="2020-09-06T20:56:00Z">
                              <w:rPr>
                                <w:rFonts w:ascii="Cambria Math" w:hAnsi="Cambria Math"/>
                              </w:rPr>
                              <m:t>O</m:t>
                            </w:ins>
                          </m:r>
                        </m:e>
                      </m:acc>
                      <m:r>
                        <w:ins w:id="1579" w:author="ara952 reza" w:date="2020-09-06T20:55:00Z">
                          <w:rPr>
                            <w:rFonts w:ascii="Cambria Math" w:hAnsi="Cambria Math"/>
                          </w:rPr>
                          <m:t>)</m:t>
                        </w:ins>
                      </m:r>
                    </m:e>
                    <m:sup>
                      <m:r>
                        <w:ins w:id="1580" w:author="ara952 reza" w:date="2020-09-06T20:55:00Z">
                          <w:rPr>
                            <w:rFonts w:ascii="Cambria Math" w:hAnsi="Cambria Math"/>
                          </w:rPr>
                          <m:t>2</m:t>
                        </w:ins>
                      </m:r>
                    </m:sup>
                  </m:sSup>
                </m:e>
              </m:nary>
            </m:den>
          </m:f>
        </m:oMath>
      </m:oMathPara>
    </w:p>
    <w:p w14:paraId="1D8FB314" w14:textId="06B0D029" w:rsidR="00F54AD7" w:rsidRDefault="00F54AD7" w:rsidP="00F54AD7">
      <w:pPr>
        <w:spacing w:after="0"/>
        <w:jc w:val="both"/>
        <w:rPr>
          <w:ins w:id="1581" w:author="ara952 reza" w:date="2020-09-08T20:19:00Z"/>
          <w:rFonts w:eastAsiaTheme="minorEastAsia"/>
        </w:rPr>
      </w:pPr>
      <w:ins w:id="1582" w:author="ara952 reza" w:date="2020-09-08T20:15:00Z">
        <w:r>
          <w:t xml:space="preserve">Where n </w:t>
        </w:r>
      </w:ins>
      <w:ins w:id="1583" w:author="ara952 reza" w:date="2020-09-08T20:16:00Z">
        <w:r>
          <w:t xml:space="preserve">= </w:t>
        </w:r>
      </w:ins>
      <w:ins w:id="1584" w:author="ara952 reza" w:date="2020-09-08T20:15:00Z">
        <w:r>
          <w:t>the number of observations,</w:t>
        </w:r>
      </w:ins>
      <w:ins w:id="1585" w:author="ara952 reza" w:date="2020-09-08T20:16:00Z">
        <w:r>
          <w:t xml:space="preserve"> </w:t>
        </w:r>
        <w:proofErr w:type="gramStart"/>
        <w:r>
          <w:t>O</w:t>
        </w:r>
        <w:r>
          <w:rPr>
            <w:vertAlign w:val="subscript"/>
          </w:rPr>
          <w:t>i</w:t>
        </w:r>
        <w:proofErr w:type="gramEnd"/>
        <w:r>
          <w:rPr>
            <w:vertAlign w:val="subscript"/>
          </w:rPr>
          <w:t xml:space="preserve"> </w:t>
        </w:r>
        <w:r>
          <w:t xml:space="preserve">= the </w:t>
        </w:r>
        <w:proofErr w:type="spellStart"/>
        <w:r>
          <w:t>i</w:t>
        </w:r>
        <w:r w:rsidRPr="002B5380">
          <w:rPr>
            <w:vertAlign w:val="superscript"/>
            <w:rPrChange w:id="1586" w:author="Ian Church" w:date="2020-11-25T10:37:00Z">
              <w:rPr/>
            </w:rPrChange>
          </w:rPr>
          <w:t>th</w:t>
        </w:r>
        <w:proofErr w:type="spellEnd"/>
        <w:r>
          <w:t xml:space="preserve"> of n observations, P</w:t>
        </w:r>
        <w:r>
          <w:rPr>
            <w:vertAlign w:val="subscript"/>
          </w:rPr>
          <w:t>i</w:t>
        </w:r>
        <w:r>
          <w:t xml:space="preserve"> = the </w:t>
        </w:r>
        <w:proofErr w:type="spellStart"/>
        <w:r>
          <w:t>i</w:t>
        </w:r>
        <w:r w:rsidRPr="002B5380">
          <w:rPr>
            <w:vertAlign w:val="superscript"/>
            <w:rPrChange w:id="1587" w:author="Ian Church" w:date="2020-11-25T10:37:00Z">
              <w:rPr/>
            </w:rPrChange>
          </w:rPr>
          <w:t>th</w:t>
        </w:r>
        <w:proofErr w:type="spellEnd"/>
        <w:r>
          <w:t xml:space="preserve"> of n pred</w:t>
        </w:r>
      </w:ins>
      <w:ins w:id="1588" w:author="ara952 reza" w:date="2020-09-08T20:17:00Z">
        <w:r>
          <w:t xml:space="preserve">iction, and </w:t>
        </w:r>
      </w:ins>
      <m:oMath>
        <m:acc>
          <m:accPr>
            <m:chr m:val="̅"/>
            <m:ctrlPr>
              <w:ins w:id="1589" w:author="ara952 reza" w:date="2020-09-08T20:17:00Z">
                <w:rPr>
                  <w:rFonts w:ascii="Cambria Math" w:hAnsi="Cambria Math"/>
                  <w:i/>
                </w:rPr>
              </w:ins>
            </m:ctrlPr>
          </m:accPr>
          <m:e>
            <m:r>
              <w:ins w:id="1590" w:author="ara952 reza" w:date="2020-09-08T20:17:00Z">
                <w:rPr>
                  <w:rFonts w:ascii="Cambria Math" w:hAnsi="Cambria Math"/>
                </w:rPr>
                <m:t>O</m:t>
              </w:ins>
            </m:r>
          </m:e>
        </m:acc>
      </m:oMath>
      <w:ins w:id="1591" w:author="ara952 reza" w:date="2020-09-08T20:17:00Z">
        <w:r>
          <w:rPr>
            <w:rFonts w:eastAsiaTheme="minorEastAsia"/>
          </w:rPr>
          <w:t xml:space="preserve"> and </w:t>
        </w:r>
      </w:ins>
      <m:oMath>
        <m:acc>
          <m:accPr>
            <m:chr m:val="̅"/>
            <m:ctrlPr>
              <w:ins w:id="1592" w:author="ara952 reza" w:date="2020-09-08T20:17:00Z">
                <w:rPr>
                  <w:rFonts w:ascii="Cambria Math" w:eastAsiaTheme="minorEastAsia" w:hAnsi="Cambria Math"/>
                  <w:i/>
                </w:rPr>
              </w:ins>
            </m:ctrlPr>
          </m:accPr>
          <m:e>
            <m:r>
              <w:ins w:id="1593" w:author="ara952 reza" w:date="2020-09-08T20:17:00Z">
                <w:rPr>
                  <w:rFonts w:ascii="Cambria Math" w:eastAsiaTheme="minorEastAsia" w:hAnsi="Cambria Math"/>
                </w:rPr>
                <m:t>P</m:t>
              </w:ins>
            </m:r>
          </m:e>
        </m:acc>
      </m:oMath>
      <w:ins w:id="1594" w:author="ara952 reza" w:date="2020-09-08T20:17:00Z">
        <w:r>
          <w:rPr>
            <w:rFonts w:eastAsiaTheme="minorEastAsia"/>
          </w:rPr>
          <w:t xml:space="preserve"> are the obs</w:t>
        </w:r>
      </w:ins>
      <w:ins w:id="1595" w:author="ara952 reza" w:date="2020-09-08T20:18:00Z">
        <w:r>
          <w:rPr>
            <w:rFonts w:eastAsiaTheme="minorEastAsia"/>
          </w:rPr>
          <w:t xml:space="preserve">ervation and prediction </w:t>
        </w:r>
      </w:ins>
      <w:ins w:id="1596" w:author="ara952 reza" w:date="2020-09-08T20:28:00Z">
        <w:r w:rsidR="005F7F3F">
          <w:rPr>
            <w:rFonts w:eastAsiaTheme="minorEastAsia"/>
          </w:rPr>
          <w:t>averages, respectively</w:t>
        </w:r>
      </w:ins>
      <w:ins w:id="1597" w:author="ara952 reza" w:date="2020-09-08T20:18:00Z">
        <w:r>
          <w:rPr>
            <w:rFonts w:eastAsiaTheme="minorEastAsia"/>
          </w:rPr>
          <w:t>.</w:t>
        </w:r>
      </w:ins>
    </w:p>
    <w:p w14:paraId="6A2F41E4" w14:textId="4677BA14" w:rsidR="00F54AD7" w:rsidRDefault="00F54AD7" w:rsidP="00F54AD7">
      <w:pPr>
        <w:spacing w:after="0"/>
        <w:jc w:val="both"/>
        <w:rPr>
          <w:ins w:id="1598" w:author="ara952 reza" w:date="2020-09-08T20:23:00Z"/>
          <w:rFonts w:eastAsiaTheme="minorEastAsia"/>
        </w:rPr>
      </w:pPr>
      <w:ins w:id="1599" w:author="ara952 reza" w:date="2020-09-08T20:20:00Z">
        <w:r>
          <w:rPr>
            <w:rFonts w:eastAsiaTheme="minorEastAsia"/>
          </w:rPr>
          <w:t>The tendency of the observe</w:t>
        </w:r>
      </w:ins>
      <w:ins w:id="1600" w:author="ara952 reza" w:date="2020-09-08T20:21:00Z">
        <w:r>
          <w:rPr>
            <w:rFonts w:eastAsiaTheme="minorEastAsia"/>
          </w:rPr>
          <w:t>d</w:t>
        </w:r>
      </w:ins>
      <w:ins w:id="1601" w:author="ara952 reza" w:date="2020-09-08T20:20:00Z">
        <w:r>
          <w:rPr>
            <w:rFonts w:eastAsiaTheme="minorEastAsia"/>
          </w:rPr>
          <w:t xml:space="preserve"> and predicted values to vary together is measured by </w:t>
        </w:r>
        <w:del w:id="1602" w:author="Ian Church" w:date="2020-11-25T10:40:00Z">
          <w:r w:rsidDel="008E4128">
            <w:rPr>
              <w:rFonts w:eastAsiaTheme="minorEastAsia"/>
            </w:rPr>
            <w:delText xml:space="preserve">the </w:delText>
          </w:r>
        </w:del>
        <w:r>
          <w:rPr>
            <w:rFonts w:eastAsiaTheme="minorEastAsia"/>
          </w:rPr>
          <w:t>r</w:t>
        </w:r>
      </w:ins>
      <w:ins w:id="1603" w:author="ara952 reza" w:date="2020-09-08T20:21:00Z">
        <w:r>
          <w:rPr>
            <w:rFonts w:eastAsiaTheme="minorEastAsia"/>
          </w:rPr>
          <w:t>, the correlation coefficient which range</w:t>
        </w:r>
      </w:ins>
      <w:ins w:id="1604" w:author="Ian Church" w:date="2020-11-25T10:40:00Z">
        <w:r w:rsidR="003276B7">
          <w:rPr>
            <w:rFonts w:eastAsiaTheme="minorEastAsia"/>
          </w:rPr>
          <w:t>s</w:t>
        </w:r>
      </w:ins>
      <w:ins w:id="1605" w:author="ara952 reza" w:date="2020-09-08T20:21:00Z">
        <w:r>
          <w:rPr>
            <w:rFonts w:eastAsiaTheme="minorEastAsia"/>
          </w:rPr>
          <w:t xml:space="preserve"> from -1 to 1</w:t>
        </w:r>
      </w:ins>
      <w:ins w:id="1606" w:author="Ian Church" w:date="2020-11-25T10:41:00Z">
        <w:r w:rsidR="003276B7">
          <w:rPr>
            <w:rFonts w:eastAsiaTheme="minorEastAsia"/>
          </w:rPr>
          <w:t>.</w:t>
        </w:r>
      </w:ins>
      <w:ins w:id="1607" w:author="ara952 reza" w:date="2020-09-08T20:21:00Z">
        <w:r>
          <w:rPr>
            <w:rFonts w:eastAsiaTheme="minorEastAsia"/>
          </w:rPr>
          <w:t xml:space="preserve"> </w:t>
        </w:r>
        <w:del w:id="1608" w:author="Ian Church" w:date="2020-11-25T10:41:00Z">
          <w:r w:rsidDel="003276B7">
            <w:rPr>
              <w:rFonts w:eastAsiaTheme="minorEastAsia"/>
            </w:rPr>
            <w:delText>and i</w:delText>
          </w:r>
        </w:del>
      </w:ins>
      <w:ins w:id="1609" w:author="Ian Church" w:date="2020-11-25T10:41:00Z">
        <w:r w:rsidR="003276B7">
          <w:rPr>
            <w:rFonts w:eastAsiaTheme="minorEastAsia"/>
          </w:rPr>
          <w:t>The r value will i</w:t>
        </w:r>
      </w:ins>
      <w:ins w:id="1610" w:author="ara952 reza" w:date="2020-09-08T20:21:00Z">
        <w:r>
          <w:rPr>
            <w:rFonts w:eastAsiaTheme="minorEastAsia"/>
          </w:rPr>
          <w:t xml:space="preserve">deally </w:t>
        </w:r>
        <w:del w:id="1611" w:author="Ian Church" w:date="2020-11-25T10:41:00Z">
          <w:r w:rsidDel="003276B7">
            <w:rPr>
              <w:rFonts w:eastAsiaTheme="minorEastAsia"/>
            </w:rPr>
            <w:delText xml:space="preserve">this </w:delText>
          </w:r>
        </w:del>
      </w:ins>
      <w:ins w:id="1612" w:author="ara952 reza" w:date="2020-09-08T20:22:00Z">
        <w:del w:id="1613" w:author="Ian Church" w:date="2020-11-25T10:41:00Z">
          <w:r w:rsidDel="003276B7">
            <w:rPr>
              <w:rFonts w:eastAsiaTheme="minorEastAsia"/>
            </w:rPr>
            <w:delText xml:space="preserve">value will </w:delText>
          </w:r>
        </w:del>
        <w:r>
          <w:rPr>
            <w:rFonts w:eastAsiaTheme="minorEastAsia"/>
          </w:rPr>
          <w:t>be close to one</w:t>
        </w:r>
      </w:ins>
      <w:ins w:id="1614" w:author="Ian Church" w:date="2020-11-25T10:41:00Z">
        <w:r w:rsidR="003276B7">
          <w:rPr>
            <w:rFonts w:eastAsiaTheme="minorEastAsia"/>
          </w:rPr>
          <w:t>,</w:t>
        </w:r>
      </w:ins>
      <w:ins w:id="1615" w:author="ara952 reza" w:date="2020-09-08T20:22:00Z">
        <w:r>
          <w:rPr>
            <w:rFonts w:eastAsiaTheme="minorEastAsia"/>
          </w:rPr>
          <w:t xml:space="preserve"> however, </w:t>
        </w:r>
        <w:del w:id="1616" w:author="Ian Church" w:date="2020-11-25T10:41:00Z">
          <w:r w:rsidDel="002000F3">
            <w:rPr>
              <w:rFonts w:eastAsiaTheme="minorEastAsia"/>
            </w:rPr>
            <w:delText>they</w:delText>
          </w:r>
        </w:del>
      </w:ins>
      <w:ins w:id="1617" w:author="Ian Church" w:date="2020-11-25T10:41:00Z">
        <w:r w:rsidR="002000F3">
          <w:rPr>
            <w:rFonts w:eastAsiaTheme="minorEastAsia"/>
          </w:rPr>
          <w:t>the values</w:t>
        </w:r>
      </w:ins>
      <w:ins w:id="1618" w:author="ara952 reza" w:date="2020-09-08T20:22:00Z">
        <w:r>
          <w:rPr>
            <w:rFonts w:eastAsiaTheme="minorEastAsia"/>
          </w:rPr>
          <w:t xml:space="preserve"> could differ by a consistent value</w:t>
        </w:r>
        <w:del w:id="1619" w:author="Ian Church" w:date="2020-11-25T10:42:00Z">
          <w:r w:rsidDel="002000F3">
            <w:rPr>
              <w:rFonts w:eastAsiaTheme="minorEastAsia"/>
            </w:rPr>
            <w:delText>s</w:delText>
          </w:r>
        </w:del>
        <w:r>
          <w:rPr>
            <w:rFonts w:eastAsiaTheme="minorEastAsia"/>
          </w:rPr>
          <w:t xml:space="preserve"> while </w:t>
        </w:r>
      </w:ins>
      <w:ins w:id="1620" w:author="Ian Church" w:date="2020-11-25T10:42:00Z">
        <w:r w:rsidR="002000F3">
          <w:rPr>
            <w:rFonts w:eastAsiaTheme="minorEastAsia"/>
          </w:rPr>
          <w:t xml:space="preserve">still </w:t>
        </w:r>
      </w:ins>
      <w:ins w:id="1621" w:author="ara952 reza" w:date="2020-09-08T20:22:00Z">
        <w:r>
          <w:rPr>
            <w:rFonts w:eastAsiaTheme="minorEastAsia"/>
          </w:rPr>
          <w:t>having the r close to one</w:t>
        </w:r>
      </w:ins>
      <w:ins w:id="1622" w:author="Ian Church" w:date="2020-11-25T10:42:00Z">
        <w:r w:rsidR="009D3371">
          <w:rPr>
            <w:rFonts w:eastAsiaTheme="minorEastAsia"/>
          </w:rPr>
          <w:t>, as it does not account for biases</w:t>
        </w:r>
      </w:ins>
      <w:ins w:id="1623" w:author="ara952 reza" w:date="2020-09-08T20:22:00Z">
        <w:r>
          <w:rPr>
            <w:rFonts w:eastAsiaTheme="minorEastAsia"/>
          </w:rPr>
          <w:t>.</w:t>
        </w:r>
      </w:ins>
    </w:p>
    <w:p w14:paraId="5232BBD4" w14:textId="5556D5F2" w:rsidR="005F7F3F" w:rsidRDefault="005F7F3F" w:rsidP="00F54AD7">
      <w:pPr>
        <w:spacing w:after="0"/>
        <w:jc w:val="both"/>
        <w:rPr>
          <w:ins w:id="1624" w:author="ara952 reza" w:date="2020-09-08T20:29:00Z"/>
          <w:rFonts w:eastAsiaTheme="minorEastAsia"/>
        </w:rPr>
      </w:pPr>
      <w:ins w:id="1625" w:author="ara952 reza" w:date="2020-09-08T20:23:00Z">
        <w:r>
          <w:rPr>
            <w:rFonts w:eastAsiaTheme="minorEastAsia"/>
          </w:rPr>
          <w:t xml:space="preserve">The </w:t>
        </w:r>
        <w:del w:id="1626" w:author="Ian Church" w:date="2020-11-25T10:42:00Z">
          <w:r w:rsidDel="009D3371">
            <w:rPr>
              <w:rFonts w:eastAsiaTheme="minorEastAsia"/>
            </w:rPr>
            <w:delText>size</w:delText>
          </w:r>
        </w:del>
      </w:ins>
      <w:ins w:id="1627" w:author="Ian Church" w:date="2020-11-25T10:42:00Z">
        <w:r w:rsidR="009D3371">
          <w:rPr>
            <w:rFonts w:eastAsiaTheme="minorEastAsia"/>
          </w:rPr>
          <w:t>magnitude</w:t>
        </w:r>
      </w:ins>
      <w:ins w:id="1628" w:author="ara952 reza" w:date="2020-09-08T20:23:00Z">
        <w:r>
          <w:rPr>
            <w:rFonts w:eastAsiaTheme="minorEastAsia"/>
          </w:rPr>
          <w:t xml:space="preserve"> of </w:t>
        </w:r>
      </w:ins>
      <w:ins w:id="1629" w:author="ara952 reza" w:date="2020-09-08T20:24:00Z">
        <w:r>
          <w:rPr>
            <w:rFonts w:eastAsiaTheme="minorEastAsia"/>
          </w:rPr>
          <w:t>discrepancies</w:t>
        </w:r>
      </w:ins>
      <w:ins w:id="1630" w:author="ara952 reza" w:date="2020-09-08T20:23:00Z">
        <w:r>
          <w:rPr>
            <w:rFonts w:eastAsiaTheme="minorEastAsia"/>
          </w:rPr>
          <w:t xml:space="preserve"> between </w:t>
        </w:r>
      </w:ins>
      <w:ins w:id="1631" w:author="Ian Church" w:date="2020-11-25T10:42:00Z">
        <w:r w:rsidR="009D3371">
          <w:rPr>
            <w:rFonts w:eastAsiaTheme="minorEastAsia"/>
          </w:rPr>
          <w:t xml:space="preserve">the </w:t>
        </w:r>
      </w:ins>
      <w:ins w:id="1632" w:author="ara952 reza" w:date="2020-09-08T20:23:00Z">
        <w:r>
          <w:rPr>
            <w:rFonts w:eastAsiaTheme="minorEastAsia"/>
          </w:rPr>
          <w:t xml:space="preserve">observation and prediction </w:t>
        </w:r>
      </w:ins>
      <w:ins w:id="1633" w:author="ara952 reza" w:date="2020-09-08T20:24:00Z">
        <w:r>
          <w:rPr>
            <w:rFonts w:eastAsiaTheme="minorEastAsia"/>
          </w:rPr>
          <w:t xml:space="preserve">are measured by the root mean </w:t>
        </w:r>
      </w:ins>
      <w:ins w:id="1634" w:author="ara952 reza" w:date="2020-09-08T20:29:00Z">
        <w:r>
          <w:rPr>
            <w:rFonts w:eastAsiaTheme="minorEastAsia"/>
          </w:rPr>
          <w:t>squared (</w:t>
        </w:r>
      </w:ins>
      <w:ins w:id="1635" w:author="ara952 reza" w:date="2020-09-08T20:24:00Z">
        <w:r>
          <w:rPr>
            <w:rFonts w:eastAsiaTheme="minorEastAsia"/>
          </w:rPr>
          <w:t xml:space="preserve">RMSE), average </w:t>
        </w:r>
      </w:ins>
      <w:ins w:id="1636" w:author="ara952 reza" w:date="2020-09-08T20:29:00Z">
        <w:r>
          <w:rPr>
            <w:rFonts w:eastAsiaTheme="minorEastAsia"/>
          </w:rPr>
          <w:t>error (</w:t>
        </w:r>
      </w:ins>
      <w:ins w:id="1637" w:author="ara952 reza" w:date="2020-09-08T20:24:00Z">
        <w:r>
          <w:rPr>
            <w:rFonts w:eastAsiaTheme="minorEastAsia"/>
          </w:rPr>
          <w:t xml:space="preserve">AE), and </w:t>
        </w:r>
      </w:ins>
      <w:ins w:id="1638" w:author="ara952 reza" w:date="2020-09-08T20:25:00Z">
        <w:r>
          <w:rPr>
            <w:rFonts w:eastAsiaTheme="minorEastAsia"/>
          </w:rPr>
          <w:t xml:space="preserve">average </w:t>
        </w:r>
      </w:ins>
      <w:ins w:id="1639" w:author="ara952 reza" w:date="2020-09-08T20:24:00Z">
        <w:r>
          <w:rPr>
            <w:rFonts w:eastAsiaTheme="minorEastAsia"/>
          </w:rPr>
          <w:t>absolute</w:t>
        </w:r>
      </w:ins>
      <w:ins w:id="1640" w:author="ara952 reza" w:date="2020-09-08T20:25:00Z">
        <w:r>
          <w:rPr>
            <w:rFonts w:eastAsiaTheme="minorEastAsia"/>
          </w:rPr>
          <w:t xml:space="preserve"> </w:t>
        </w:r>
      </w:ins>
      <w:ins w:id="1641" w:author="ara952 reza" w:date="2020-09-08T20:29:00Z">
        <w:r>
          <w:rPr>
            <w:rFonts w:eastAsiaTheme="minorEastAsia"/>
          </w:rPr>
          <w:t>error (</w:t>
        </w:r>
      </w:ins>
      <w:ins w:id="1642" w:author="ara952 reza" w:date="2020-09-08T20:25:00Z">
        <w:r>
          <w:rPr>
            <w:rFonts w:eastAsiaTheme="minorEastAsia"/>
          </w:rPr>
          <w:t>AAE)</w:t>
        </w:r>
      </w:ins>
      <w:ins w:id="1643" w:author="Ian Church" w:date="2020-11-25T10:42:00Z">
        <w:r w:rsidR="009D3371">
          <w:rPr>
            <w:rFonts w:eastAsiaTheme="minorEastAsia"/>
          </w:rPr>
          <w:t>,</w:t>
        </w:r>
      </w:ins>
      <w:ins w:id="1644" w:author="ara952 reza" w:date="2020-09-08T20:26:00Z">
        <w:r>
          <w:rPr>
            <w:rFonts w:eastAsiaTheme="minorEastAsia"/>
          </w:rPr>
          <w:t xml:space="preserve"> </w:t>
        </w:r>
        <w:del w:id="1645" w:author="Ian Church" w:date="2020-11-25T10:43:00Z">
          <w:r w:rsidDel="009D3371">
            <w:rPr>
              <w:rFonts w:eastAsiaTheme="minorEastAsia"/>
            </w:rPr>
            <w:delText>and</w:delText>
          </w:r>
        </w:del>
      </w:ins>
      <w:ins w:id="1646" w:author="Ian Church" w:date="2020-11-25T10:43:00Z">
        <w:r w:rsidR="009D3371">
          <w:rPr>
            <w:rFonts w:eastAsiaTheme="minorEastAsia"/>
          </w:rPr>
          <w:t>with ideal</w:t>
        </w:r>
      </w:ins>
      <w:ins w:id="1647" w:author="ara952 reza" w:date="2020-09-08T20:26:00Z">
        <w:r>
          <w:rPr>
            <w:rFonts w:eastAsiaTheme="minorEastAsia"/>
          </w:rPr>
          <w:t xml:space="preserve"> values </w:t>
        </w:r>
        <w:del w:id="1648" w:author="Ian Church" w:date="2020-11-25T10:43:00Z">
          <w:r w:rsidDel="009D3371">
            <w:rPr>
              <w:rFonts w:eastAsiaTheme="minorEastAsia"/>
            </w:rPr>
            <w:delText>near</w:delText>
          </w:r>
        </w:del>
      </w:ins>
      <w:ins w:id="1649" w:author="Ian Church" w:date="2020-11-25T10:43:00Z">
        <w:r w:rsidR="009D3371">
          <w:rPr>
            <w:rFonts w:eastAsiaTheme="minorEastAsia"/>
          </w:rPr>
          <w:t>close</w:t>
        </w:r>
      </w:ins>
      <w:ins w:id="1650" w:author="ara952 reza" w:date="2020-09-08T20:26:00Z">
        <w:r>
          <w:rPr>
            <w:rFonts w:eastAsiaTheme="minorEastAsia"/>
          </w:rPr>
          <w:t xml:space="preserve"> to zero</w:t>
        </w:r>
      </w:ins>
      <w:ins w:id="1651" w:author="Ian Church" w:date="2020-11-25T10:43:00Z">
        <w:r w:rsidR="009D3371">
          <w:rPr>
            <w:rFonts w:eastAsiaTheme="minorEastAsia"/>
          </w:rPr>
          <w:t>.</w:t>
        </w:r>
      </w:ins>
      <w:ins w:id="1652" w:author="ara952 reza" w:date="2020-09-08T20:26:00Z">
        <w:del w:id="1653" w:author="Ian Church" w:date="2020-11-25T10:43:00Z">
          <w:r w:rsidDel="009D3371">
            <w:rPr>
              <w:rFonts w:eastAsiaTheme="minorEastAsia"/>
            </w:rPr>
            <w:delText xml:space="preserve"> are ideal</w:delText>
          </w:r>
          <w:r w:rsidDel="00A67F72">
            <w:rPr>
              <w:rFonts w:eastAsiaTheme="minorEastAsia"/>
            </w:rPr>
            <w:delText>.</w:delText>
          </w:r>
        </w:del>
        <w:r>
          <w:rPr>
            <w:rFonts w:eastAsiaTheme="minorEastAsia"/>
          </w:rPr>
          <w:t xml:space="preserve"> The AE is a measure of aggregate model bias</w:t>
        </w:r>
      </w:ins>
      <w:ins w:id="1654" w:author="ara952 reza" w:date="2020-09-08T20:27:00Z">
        <w:r>
          <w:rPr>
            <w:rFonts w:eastAsiaTheme="minorEastAsia"/>
          </w:rPr>
          <w:t xml:space="preserve"> and AAE and RMSE consider the mag</w:t>
        </w:r>
      </w:ins>
      <w:ins w:id="1655" w:author="ara952 reza" w:date="2020-09-08T20:28:00Z">
        <w:r>
          <w:rPr>
            <w:rFonts w:eastAsiaTheme="minorEastAsia"/>
          </w:rPr>
          <w:t xml:space="preserve">nitude of each discrepancy rather than the </w:t>
        </w:r>
      </w:ins>
      <w:ins w:id="1656" w:author="ara952 reza" w:date="2020-09-08T20:29:00Z">
        <w:r>
          <w:rPr>
            <w:rFonts w:eastAsiaTheme="minorEastAsia"/>
          </w:rPr>
          <w:t>direction</w:t>
        </w:r>
        <w:del w:id="1657" w:author="Ian Church" w:date="2020-11-25T10:43:00Z">
          <w:r w:rsidDel="00A67F72">
            <w:rPr>
              <w:rFonts w:eastAsiaTheme="minorEastAsia"/>
            </w:rPr>
            <w:delText xml:space="preserve"> (</w:delText>
          </w:r>
        </w:del>
      </w:ins>
      <w:ins w:id="1658" w:author="ara952 reza" w:date="2020-09-08T20:28:00Z">
        <w:del w:id="1659" w:author="Ian Church" w:date="2020-11-25T10:43:00Z">
          <w:r w:rsidDel="00A67F72">
            <w:rPr>
              <w:rFonts w:eastAsiaTheme="minorEastAsia"/>
            </w:rPr>
            <w:delText>AE)</w:delText>
          </w:r>
        </w:del>
        <w:r>
          <w:rPr>
            <w:rFonts w:eastAsiaTheme="minorEastAsia"/>
          </w:rPr>
          <w:t>.</w:t>
        </w:r>
      </w:ins>
    </w:p>
    <w:p w14:paraId="3F40D05C" w14:textId="74C4DA92" w:rsidR="005F7F3F" w:rsidRDefault="005F7F3F" w:rsidP="00F54AD7">
      <w:pPr>
        <w:spacing w:after="0"/>
        <w:jc w:val="both"/>
        <w:rPr>
          <w:ins w:id="1660" w:author="ara952 reza" w:date="2020-09-08T20:33:00Z"/>
          <w:rFonts w:eastAsiaTheme="minorEastAsia"/>
        </w:rPr>
      </w:pPr>
      <w:ins w:id="1661" w:author="ara952 reza" w:date="2020-09-08T20:29:00Z">
        <w:r>
          <w:rPr>
            <w:rFonts w:eastAsiaTheme="minorEastAsia"/>
          </w:rPr>
          <w:t xml:space="preserve">The average factor by which the model predictions </w:t>
        </w:r>
      </w:ins>
      <w:ins w:id="1662" w:author="ara952 reza" w:date="2020-09-08T20:30:00Z">
        <w:r>
          <w:rPr>
            <w:rFonts w:eastAsiaTheme="minorEastAsia"/>
          </w:rPr>
          <w:t>differ from observation is calculated by the RI</w:t>
        </w:r>
      </w:ins>
      <w:ins w:id="1663" w:author="ara952 reza" w:date="2020-09-11T11:31:00Z">
        <w:r w:rsidR="00BB2126">
          <w:rPr>
            <w:rFonts w:eastAsiaTheme="minorEastAsia"/>
          </w:rPr>
          <w:t xml:space="preserve"> </w:t>
        </w:r>
        <w:r w:rsidR="00BB2126">
          <w:rPr>
            <w:rFonts w:eastAsiaTheme="minorEastAsia"/>
          </w:rPr>
          <w:fldChar w:fldCharType="begin" w:fldLock="1"/>
        </w:r>
      </w:ins>
      <w:r w:rsidR="00BB2126">
        <w:rPr>
          <w:rFonts w:eastAsiaTheme="minorEastAsia"/>
        </w:rPr>
        <w:instrText xml:space="preserve">ADDIN CSL_CITATION {"citationItems":[{"id":"ITEM-1","itemData":{"DOI":"https://doi.org/10.1016/0304-3800(81)90034-X","ISSN":"0304-3800","abstract":"Since the prediction of environmental changes depends heavily on mathematical models, environmental planners have a definite need for a general test that can be easily applied to determine the reliability of a model or to choose between available models. In this paper a ‘reliability index’ for a model is defined. This index is a number k </w:instrText>
      </w:r>
      <w:r w:rsidR="00BB2126">
        <w:rPr>
          <w:rFonts w:ascii="Cambria Math" w:eastAsiaTheme="minorEastAsia" w:hAnsi="Cambria Math" w:cs="Cambria Math"/>
        </w:rPr>
        <w:instrText>⩾</w:instrText>
      </w:r>
      <w:r w:rsidR="00BB2126">
        <w:rPr>
          <w:rFonts w:eastAsiaTheme="minorEastAsia"/>
        </w:rPr>
        <w:instrText xml:space="preserve"> 1 which is determined from a set x1,x2,…,xn of model predictions and a corresponding set y1,y2,…,yn of observations. One interpretation of the index k is that the model predictions agree with observations, in some sense, within a factor of k. The index k is defined using an intuitive, geometric approach and is justified through agreement with another index developed using statistical techniques. Examples are given for a model which predicts the atmospheric movement of radon-222 originating from a concentrated source of radium-226, such as a uranium tailings pile.","author":[{"dropping-particle":"","family":"Leggett","given":"Richard W","non-dropping-particle":"","parse-names":false,"suffix":""},{"dropping-particle":"","family":"Williams","given":"Lynn R","non-dropping-particle":"","parse-names":false,"suffix":""}],"container-title":"Ecological Modelling","id":"ITEM-1","issue":"4","issued":{"date-parts":[["1981"]]},"page":"303-312","title":"A reliability index for models","type":"article-journal","volume":"13"},"uris":["http://www.mendeley.com/documents/?uuid=fc3c9516-416d-45a2-884c-0f64f82d4d73"]}],"mendeley":{"formattedCitation":"[68]","plainTextFormattedCitation":"[68]","previouslyFormattedCitation":"[68]"},"properties":{"noteIndex":0},"schema":"https://github.com/citation-style-language/schema/raw/master/csl-citation.json"}</w:instrText>
      </w:r>
      <w:r w:rsidR="00BB2126">
        <w:rPr>
          <w:rFonts w:eastAsiaTheme="minorEastAsia"/>
        </w:rPr>
        <w:fldChar w:fldCharType="separate"/>
      </w:r>
      <w:r w:rsidR="00BB2126" w:rsidRPr="00BB2126">
        <w:rPr>
          <w:rFonts w:eastAsiaTheme="minorEastAsia"/>
          <w:noProof/>
        </w:rPr>
        <w:t>[68]</w:t>
      </w:r>
      <w:ins w:id="1664" w:author="ara952 reza" w:date="2020-09-11T11:31:00Z">
        <w:r w:rsidR="00BB2126">
          <w:rPr>
            <w:rFonts w:eastAsiaTheme="minorEastAsia"/>
          </w:rPr>
          <w:fldChar w:fldCharType="end"/>
        </w:r>
      </w:ins>
      <w:ins w:id="1665" w:author="ara952 reza" w:date="2020-09-08T20:32:00Z">
        <w:r>
          <w:rPr>
            <w:rFonts w:eastAsiaTheme="minorEastAsia"/>
          </w:rPr>
          <w:t xml:space="preserve"> which ideally should be close to one</w:t>
        </w:r>
      </w:ins>
      <w:ins w:id="1666" w:author="ara952 reza" w:date="2020-09-08T20:33:00Z">
        <w:r>
          <w:rPr>
            <w:rFonts w:eastAsiaTheme="minorEastAsia"/>
          </w:rPr>
          <w:t>.</w:t>
        </w:r>
      </w:ins>
    </w:p>
    <w:p w14:paraId="14BA250C" w14:textId="4DC8D347" w:rsidR="005F7F3F" w:rsidRPr="00F54AD7" w:rsidRDefault="005F7F3F" w:rsidP="00F54AD7">
      <w:pPr>
        <w:spacing w:after="0"/>
        <w:jc w:val="both"/>
        <w:rPr>
          <w:ins w:id="1667" w:author="ara952 reza" w:date="2020-09-06T12:13:00Z"/>
          <w:rFonts w:eastAsiaTheme="minorEastAsia"/>
          <w:rPrChange w:id="1668" w:author="ara952 reza" w:date="2020-09-08T20:19:00Z">
            <w:rPr>
              <w:ins w:id="1669" w:author="ara952 reza" w:date="2020-09-06T12:13:00Z"/>
            </w:rPr>
          </w:rPrChange>
        </w:rPr>
      </w:pPr>
      <w:ins w:id="1670" w:author="ara952 reza" w:date="2020-09-08T20:33:00Z">
        <w:r>
          <w:rPr>
            <w:rFonts w:eastAsiaTheme="minorEastAsia"/>
          </w:rPr>
          <w:lastRenderedPageBreak/>
          <w:t>Finally, The MEF measure</w:t>
        </w:r>
      </w:ins>
      <w:ins w:id="1671" w:author="Ian Church" w:date="2020-11-25T10:44:00Z">
        <w:r w:rsidR="00A118E9">
          <w:rPr>
            <w:rFonts w:eastAsiaTheme="minorEastAsia"/>
          </w:rPr>
          <w:t>s</w:t>
        </w:r>
      </w:ins>
      <w:ins w:id="1672" w:author="ara952 reza" w:date="2020-09-08T20:33:00Z">
        <w:r>
          <w:rPr>
            <w:rFonts w:eastAsiaTheme="minorEastAsia"/>
          </w:rPr>
          <w:t xml:space="preserve"> the model efficiency on how well </w:t>
        </w:r>
        <w:r w:rsidR="00624AEB">
          <w:rPr>
            <w:rFonts w:eastAsiaTheme="minorEastAsia"/>
          </w:rPr>
          <w:t>it predicts relative to the</w:t>
        </w:r>
      </w:ins>
      <w:ins w:id="1673" w:author="ara952 reza" w:date="2020-09-08T20:34:00Z">
        <w:r w:rsidR="00624AEB">
          <w:rPr>
            <w:rFonts w:eastAsiaTheme="minorEastAsia"/>
          </w:rPr>
          <w:t xml:space="preserve"> average of the observations</w:t>
        </w:r>
      </w:ins>
      <w:ins w:id="1674" w:author="ara952 reza" w:date="2020-09-11T11:30:00Z">
        <w:r w:rsidR="00BB2126">
          <w:rPr>
            <w:rFonts w:eastAsiaTheme="minorEastAsia"/>
          </w:rPr>
          <w:t xml:space="preserve"> </w:t>
        </w:r>
      </w:ins>
      <w:ins w:id="1675" w:author="ara952 reza" w:date="2020-09-11T11:31:00Z">
        <w:r w:rsidR="00BB2126">
          <w:rPr>
            <w:rFonts w:eastAsiaTheme="minorEastAsia"/>
          </w:rPr>
          <w:fldChar w:fldCharType="begin" w:fldLock="1"/>
        </w:r>
      </w:ins>
      <w:r w:rsidR="00BB2126">
        <w:rPr>
          <w:rFonts w:eastAsiaTheme="minorEastAsia"/>
        </w:rPr>
        <w:instrText>ADDIN CSL_CITATION {"citationItems":[{"id":"ITEM-1","itemData":{"DOI":"https://doi.org/10.1016/0022-1694(70)90255-6","ISSN":"0022-1694","abstract":"The principles governing the application of the conceptual model technique to river flow forecasting are discussed. The necessity for a systematic approach to the development and testing of the model is explained and some preliminary ideas suggested.","author":[{"dropping-particle":"","family":"Nash","given":"J E","non-dropping-particle":"","parse-names":false,"suffix":""},{"dropping-particle":"V","family":"Sutcliffe","given":"J","non-dropping-particle":"","parse-names":false,"suffix":""}],"container-title":"Journal of Hydrology","id":"ITEM-1","issue":"3","issued":{"date-parts":[["1970"]]},"page":"282-290","title":"River flow forecasting through conceptual models part I — A discussion of principles","type":"article-journal","volume":"10"},"uris":["http://www.mendeley.com/documents/?uuid=1114f722-df00-4407-903c-9ad27b71cfef"]},{"id":"ITEM-2","itemData":{"DOI":"https://doi.org/10.1016/0169-7722(91)90038-3","ISSN":"0169-7722","abstract":"Mathematical modeling is the major tool to predict the mobility and the persistence of pollutants to and within groundwater systems. Several comprehensive institutional models have been developed in recent years for this purpose. However, evaluation procedures are not well established for models of saturated-unsaturated soil-water flow and chemical transport. This paper consists of three parts: (1) an overview of various aspects of mathematical modeling focused upon solute transport models; (2) an introduction to statistical criteria and graphical displays that can be useful for model evaluation; and (3) an example of model evaluation for a mathematical model of pesticide leaching. The model testing example uses observed and predicted atrazine concentration profiles from a small catchment in Georgia. The model tested is the EPA pesticide root zone model (PRZM).","author":[{"dropping-particle":"","family":"Loague","given":"Keith","non-dropping-particle":"","parse-names":false,"suffix":""},{"dropping-particle":"","family":"Green","given":"Richard E","non-dropping-particle":"","parse-names":false,"suffix":""}],"container-title":"Journal of Contaminant Hydrology","id":"ITEM-2","issue":"1","issued":{"date-parts":[["1991"]]},"page":"51-73","title":"Statistical and graphical methods for evaluating solute transport models: Overview and application","type":"article-journal","volume":"7"},"uris":["http://www.mendeley.com/documents/?uuid=aef99410-41cc-497b-988b-8dada3b916d5"]}],"mendeley":{"formattedCitation":"[69,70]","plainTextFormattedCitation":"[69,70]","previouslyFormattedCitation":"[69,70]"},"properties":{"noteIndex":0},"schema":"https://github.com/citation-style-language/schema/raw/master/csl-citation.json"}</w:instrText>
      </w:r>
      <w:r w:rsidR="00BB2126">
        <w:rPr>
          <w:rFonts w:eastAsiaTheme="minorEastAsia"/>
        </w:rPr>
        <w:fldChar w:fldCharType="separate"/>
      </w:r>
      <w:r w:rsidR="00BB2126" w:rsidRPr="00BB2126">
        <w:rPr>
          <w:rFonts w:eastAsiaTheme="minorEastAsia"/>
          <w:noProof/>
        </w:rPr>
        <w:t>[69,70]</w:t>
      </w:r>
      <w:ins w:id="1676" w:author="ara952 reza" w:date="2020-09-11T11:31:00Z">
        <w:r w:rsidR="00BB2126">
          <w:rPr>
            <w:rFonts w:eastAsiaTheme="minorEastAsia"/>
          </w:rPr>
          <w:fldChar w:fldCharType="end"/>
        </w:r>
      </w:ins>
      <w:ins w:id="1677" w:author="ara952 reza" w:date="2020-09-08T20:36:00Z">
        <w:r w:rsidR="00624AEB">
          <w:rPr>
            <w:rFonts w:eastAsiaTheme="minorEastAsia"/>
          </w:rPr>
          <w:t xml:space="preserve"> </w:t>
        </w:r>
        <w:del w:id="1678" w:author="Ian Church" w:date="2020-11-25T10:44:00Z">
          <w:r w:rsidR="00624AEB" w:rsidDel="00300D93">
            <w:rPr>
              <w:rFonts w:eastAsiaTheme="minorEastAsia"/>
            </w:rPr>
            <w:delText xml:space="preserve">and </w:delText>
          </w:r>
          <w:r w:rsidR="00624AEB" w:rsidDel="00A118E9">
            <w:rPr>
              <w:rFonts w:eastAsiaTheme="minorEastAsia"/>
            </w:rPr>
            <w:delText xml:space="preserve">a </w:delText>
          </w:r>
          <w:r w:rsidR="00624AEB" w:rsidDel="00300D93">
            <w:rPr>
              <w:rFonts w:eastAsiaTheme="minorEastAsia"/>
            </w:rPr>
            <w:delText>the</w:delText>
          </w:r>
        </w:del>
      </w:ins>
      <w:ins w:id="1679" w:author="Ian Church" w:date="2020-11-25T10:44:00Z">
        <w:r w:rsidR="00300D93">
          <w:rPr>
            <w:rFonts w:eastAsiaTheme="minorEastAsia"/>
          </w:rPr>
          <w:t>where an</w:t>
        </w:r>
      </w:ins>
      <w:ins w:id="1680" w:author="ara952 reza" w:date="2020-09-08T20:36:00Z">
        <w:r w:rsidR="00624AEB">
          <w:rPr>
            <w:rFonts w:eastAsiaTheme="minorEastAsia"/>
          </w:rPr>
          <w:t xml:space="preserve"> ideal </w:t>
        </w:r>
      </w:ins>
      <w:ins w:id="1681" w:author="ara952 reza" w:date="2020-09-08T20:37:00Z">
        <w:r w:rsidR="00624AEB">
          <w:rPr>
            <w:rFonts w:eastAsiaTheme="minorEastAsia"/>
          </w:rPr>
          <w:t xml:space="preserve">value of one </w:t>
        </w:r>
        <w:del w:id="1682" w:author="Ian Church" w:date="2020-11-25T10:44:00Z">
          <w:r w:rsidR="00624AEB" w:rsidDel="00300D93">
            <w:rPr>
              <w:rFonts w:eastAsiaTheme="minorEastAsia"/>
            </w:rPr>
            <w:delText>shows</w:delText>
          </w:r>
        </w:del>
      </w:ins>
      <w:ins w:id="1683" w:author="Ian Church" w:date="2020-11-25T10:44:00Z">
        <w:r w:rsidR="00300D93">
          <w:rPr>
            <w:rFonts w:eastAsiaTheme="minorEastAsia"/>
          </w:rPr>
          <w:t>represents</w:t>
        </w:r>
      </w:ins>
      <w:ins w:id="1684" w:author="ara952 reza" w:date="2020-09-08T20:37:00Z">
        <w:r w:rsidR="00624AEB">
          <w:rPr>
            <w:rFonts w:eastAsiaTheme="minorEastAsia"/>
          </w:rPr>
          <w:t xml:space="preserve"> a close match between model prediction and observation</w:t>
        </w:r>
      </w:ins>
      <w:ins w:id="1685" w:author="Ian Church" w:date="2020-11-25T10:44:00Z">
        <w:r w:rsidR="00300D93">
          <w:rPr>
            <w:rFonts w:eastAsiaTheme="minorEastAsia"/>
          </w:rPr>
          <w:t>.</w:t>
        </w:r>
      </w:ins>
      <w:ins w:id="1686" w:author="ara952 reza" w:date="2020-09-08T20:37:00Z">
        <w:del w:id="1687" w:author="Ian Church" w:date="2020-11-25T10:44:00Z">
          <w:r w:rsidR="00624AEB" w:rsidDel="00300D93">
            <w:rPr>
              <w:rFonts w:eastAsiaTheme="minorEastAsia"/>
            </w:rPr>
            <w:delText>,</w:delText>
          </w:r>
        </w:del>
        <w:r w:rsidR="00624AEB">
          <w:rPr>
            <w:rFonts w:eastAsiaTheme="minorEastAsia"/>
          </w:rPr>
          <w:t xml:space="preserve"> </w:t>
        </w:r>
        <w:del w:id="1688" w:author="Ian Church" w:date="2020-11-25T10:44:00Z">
          <w:r w:rsidR="00624AEB" w:rsidDel="00300D93">
            <w:rPr>
              <w:rFonts w:eastAsiaTheme="minorEastAsia"/>
            </w:rPr>
            <w:delText>while a</w:delText>
          </w:r>
        </w:del>
      </w:ins>
      <w:ins w:id="1689" w:author="Ian Church" w:date="2020-11-25T10:44:00Z">
        <w:r w:rsidR="00300D93">
          <w:rPr>
            <w:rFonts w:eastAsiaTheme="minorEastAsia"/>
          </w:rPr>
          <w:t>An MEF</w:t>
        </w:r>
      </w:ins>
      <w:ins w:id="1690" w:author="ara952 reza" w:date="2020-09-08T20:37:00Z">
        <w:r w:rsidR="00624AEB">
          <w:rPr>
            <w:rFonts w:eastAsiaTheme="minorEastAsia"/>
          </w:rPr>
          <w:t xml:space="preserve"> value close to zeros indicate that the </w:t>
        </w:r>
      </w:ins>
      <w:ins w:id="1691" w:author="ara952 reza" w:date="2020-09-08T20:39:00Z">
        <w:r w:rsidR="00624AEB">
          <w:rPr>
            <w:rFonts w:eastAsiaTheme="minorEastAsia"/>
          </w:rPr>
          <w:t xml:space="preserve">model cannot </w:t>
        </w:r>
      </w:ins>
      <w:ins w:id="1692" w:author="ara952 reza" w:date="2020-09-08T23:22:00Z">
        <w:r w:rsidR="003A5C04">
          <w:rPr>
            <w:rFonts w:eastAsiaTheme="minorEastAsia"/>
          </w:rPr>
          <w:t>predict</w:t>
        </w:r>
      </w:ins>
      <w:ins w:id="1693" w:author="ara952 reza" w:date="2020-09-08T20:39:00Z">
        <w:r w:rsidR="00624AEB">
          <w:rPr>
            <w:rFonts w:eastAsiaTheme="minorEastAsia"/>
          </w:rPr>
          <w:t xml:space="preserve"> each observati</w:t>
        </w:r>
      </w:ins>
      <w:ins w:id="1694" w:author="ara952 reza" w:date="2020-09-08T20:40:00Z">
        <w:r w:rsidR="00624AEB">
          <w:rPr>
            <w:rFonts w:eastAsiaTheme="minorEastAsia"/>
          </w:rPr>
          <w:t>on</w:t>
        </w:r>
        <w:del w:id="1695" w:author="Ian Church" w:date="2020-11-25T10:45:00Z">
          <w:r w:rsidR="00624AEB" w:rsidDel="00480C99">
            <w:rPr>
              <w:rFonts w:eastAsiaTheme="minorEastAsia"/>
            </w:rPr>
            <w:delText xml:space="preserve"> not</w:delText>
          </w:r>
        </w:del>
        <w:r w:rsidR="00624AEB">
          <w:rPr>
            <w:rFonts w:eastAsiaTheme="minorEastAsia"/>
          </w:rPr>
          <w:t xml:space="preserve"> better than the average of observations</w:t>
        </w:r>
      </w:ins>
      <w:ins w:id="1696" w:author="Ian Church" w:date="2020-11-25T10:45:00Z">
        <w:r w:rsidR="00480C99">
          <w:rPr>
            <w:rFonts w:eastAsiaTheme="minorEastAsia"/>
          </w:rPr>
          <w:t>,</w:t>
        </w:r>
      </w:ins>
      <w:ins w:id="1697" w:author="ara952 reza" w:date="2020-09-08T20:40:00Z">
        <w:r w:rsidR="00624AEB">
          <w:rPr>
            <w:rFonts w:eastAsiaTheme="minorEastAsia"/>
          </w:rPr>
          <w:t xml:space="preserve"> and </w:t>
        </w:r>
      </w:ins>
      <w:ins w:id="1698" w:author="Ian Church" w:date="2020-11-25T10:45:00Z">
        <w:r w:rsidR="00480C99">
          <w:rPr>
            <w:rFonts w:eastAsiaTheme="minorEastAsia"/>
          </w:rPr>
          <w:t xml:space="preserve">for </w:t>
        </w:r>
      </w:ins>
      <w:ins w:id="1699" w:author="ara952 reza" w:date="2020-09-08T20:40:00Z">
        <w:r w:rsidR="00624AEB">
          <w:rPr>
            <w:rFonts w:eastAsiaTheme="minorEastAsia"/>
          </w:rPr>
          <w:t xml:space="preserve">values less than zero it is better to use the average of </w:t>
        </w:r>
      </w:ins>
      <w:ins w:id="1700" w:author="ara952 reza" w:date="2020-09-08T20:41:00Z">
        <w:r w:rsidR="00624AEB">
          <w:rPr>
            <w:rFonts w:eastAsiaTheme="minorEastAsia"/>
          </w:rPr>
          <w:t>the observation than the model prediction.</w:t>
        </w:r>
      </w:ins>
    </w:p>
    <w:p w14:paraId="46666E25" w14:textId="6DA45E10" w:rsidR="003E5A56" w:rsidRDefault="003E5A56" w:rsidP="00172F2F">
      <w:pPr>
        <w:spacing w:after="0"/>
        <w:jc w:val="both"/>
        <w:rPr>
          <w:ins w:id="1701" w:author="ara952 reza" w:date="2020-09-06T12:13:00Z"/>
        </w:rPr>
      </w:pPr>
    </w:p>
    <w:p w14:paraId="5478FD20" w14:textId="21E11944" w:rsidR="00360785" w:rsidRDefault="00360785" w:rsidP="00172F2F">
      <w:pPr>
        <w:spacing w:after="0"/>
        <w:jc w:val="both"/>
        <w:rPr>
          <w:ins w:id="1702" w:author="ara952 reza" w:date="2020-09-08T21:17:00Z"/>
        </w:rPr>
      </w:pPr>
      <w:ins w:id="1703" w:author="ara952 reza" w:date="2020-09-08T21:14:00Z">
        <w:del w:id="1704" w:author="Ian Church" w:date="2020-11-25T10:45:00Z">
          <w:r w:rsidDel="00480C99">
            <w:delText>I defined t</w:delText>
          </w:r>
        </w:del>
      </w:ins>
      <w:ins w:id="1705" w:author="Ian Church" w:date="2020-11-25T10:45:00Z">
        <w:r w:rsidR="00480C99">
          <w:t>T</w:t>
        </w:r>
      </w:ins>
      <w:ins w:id="1706" w:author="ara952 reza" w:date="2020-09-08T21:14:00Z">
        <w:r>
          <w:t>hree level</w:t>
        </w:r>
      </w:ins>
      <w:ins w:id="1707" w:author="ara952 reza" w:date="2020-09-08T21:15:00Z">
        <w:r>
          <w:t>s</w:t>
        </w:r>
      </w:ins>
      <w:ins w:id="1708" w:author="ara952 reza" w:date="2020-09-08T21:14:00Z">
        <w:r>
          <w:t xml:space="preserve"> fo</w:t>
        </w:r>
      </w:ins>
      <w:ins w:id="1709" w:author="ara952 reza" w:date="2020-09-08T21:15:00Z">
        <w:r>
          <w:t>r CTD profile</w:t>
        </w:r>
      </w:ins>
      <w:ins w:id="1710" w:author="Ian Church" w:date="2020-11-25T10:45:00Z">
        <w:r w:rsidR="00480C99">
          <w:t xml:space="preserve"> are defined</w:t>
        </w:r>
      </w:ins>
      <w:ins w:id="1711" w:author="Ian Church" w:date="2020-11-25T10:46:00Z">
        <w:r w:rsidR="00B8310E">
          <w:t>,</w:t>
        </w:r>
      </w:ins>
      <w:ins w:id="1712" w:author="Ian Church" w:date="2020-11-25T10:45:00Z">
        <w:r w:rsidR="00B8310E">
          <w:t xml:space="preserve"> </w:t>
        </w:r>
      </w:ins>
      <w:ins w:id="1713" w:author="Ian Church" w:date="2020-11-25T10:46:00Z">
        <w:r w:rsidR="00B8310E">
          <w:t>including</w:t>
        </w:r>
      </w:ins>
      <w:ins w:id="1714" w:author="ara952 reza" w:date="2020-09-08T21:15:00Z">
        <w:del w:id="1715" w:author="Ian Church" w:date="2020-11-25T10:45:00Z">
          <w:r w:rsidDel="00B8310E">
            <w:delText>,</w:delText>
          </w:r>
        </w:del>
        <w:r>
          <w:t xml:space="preserve"> surface, middle layer, and bottom layer</w:t>
        </w:r>
      </w:ins>
      <w:ins w:id="1716" w:author="Ian Church" w:date="2020-11-25T10:46:00Z">
        <w:r w:rsidR="00B8310E">
          <w:t>.</w:t>
        </w:r>
      </w:ins>
      <w:ins w:id="1717" w:author="ara952 reza" w:date="2020-09-08T21:16:00Z">
        <w:r>
          <w:t xml:space="preserve"> </w:t>
        </w:r>
        <w:del w:id="1718" w:author="Ian Church" w:date="2020-11-25T10:46:00Z">
          <w:r w:rsidDel="00B8310E">
            <w:delText>and measured t</w:delText>
          </w:r>
        </w:del>
      </w:ins>
      <w:ins w:id="1719" w:author="Ian Church" w:date="2020-11-25T10:46:00Z">
        <w:r w:rsidR="00B8310E">
          <w:t>T</w:t>
        </w:r>
      </w:ins>
      <w:ins w:id="1720" w:author="ara952 reza" w:date="2020-09-08T21:16:00Z">
        <w:r>
          <w:t>he model skill</w:t>
        </w:r>
      </w:ins>
      <w:ins w:id="1721" w:author="Ian Church" w:date="2020-11-25T10:46:00Z">
        <w:r w:rsidR="00B8310E">
          <w:t xml:space="preserve"> is calculated for each level</w:t>
        </w:r>
      </w:ins>
      <w:ins w:id="1722" w:author="ara952 reza" w:date="2020-09-08T21:16:00Z">
        <w:r>
          <w:t xml:space="preserve"> to show how well the model can predict the values in each of </w:t>
        </w:r>
      </w:ins>
      <w:ins w:id="1723" w:author="ara952 reza" w:date="2020-09-09T16:25:00Z">
        <w:r w:rsidR="004A4893">
          <w:t>these layers</w:t>
        </w:r>
      </w:ins>
      <w:ins w:id="1724" w:author="ara952 reza" w:date="2020-09-11T11:32:00Z">
        <w:r w:rsidR="00BB2126">
          <w:t xml:space="preserve"> in comparison to the observations</w:t>
        </w:r>
      </w:ins>
      <w:ins w:id="1725" w:author="ara952 reza" w:date="2020-09-08T23:22:00Z">
        <w:r w:rsidR="003A5C04">
          <w:t xml:space="preserve">. </w:t>
        </w:r>
        <w:commentRangeStart w:id="1726"/>
        <w:r w:rsidR="003A5C04">
          <w:t>The</w:t>
        </w:r>
      </w:ins>
      <w:ins w:id="1727" w:author="ara952 reza" w:date="2020-09-08T21:17:00Z">
        <w:r>
          <w:t xml:space="preserve"> results are </w:t>
        </w:r>
      </w:ins>
      <w:ins w:id="1728" w:author="ara952 reza" w:date="2020-09-11T11:32:00Z">
        <w:r w:rsidR="00BB2126">
          <w:t xml:space="preserve">provided </w:t>
        </w:r>
      </w:ins>
      <w:ins w:id="1729" w:author="ara952 reza" w:date="2020-09-08T21:17:00Z">
        <w:r>
          <w:t>in the table 5</w:t>
        </w:r>
      </w:ins>
      <w:commentRangeEnd w:id="1726"/>
      <w:r w:rsidR="00ED64B0">
        <w:rPr>
          <w:rStyle w:val="CommentReference"/>
        </w:rPr>
        <w:commentReference w:id="1726"/>
      </w:r>
      <w:ins w:id="1730" w:author="ara952 reza" w:date="2020-09-08T21:17:00Z">
        <w:r>
          <w:t>.</w:t>
        </w:r>
      </w:ins>
    </w:p>
    <w:p w14:paraId="043E5417" w14:textId="77777777" w:rsidR="00360785" w:rsidRDefault="00360785" w:rsidP="00172F2F">
      <w:pPr>
        <w:spacing w:after="0"/>
        <w:jc w:val="both"/>
        <w:rPr>
          <w:ins w:id="1731" w:author="ara952 reza" w:date="2020-09-08T21:18:00Z"/>
        </w:rPr>
      </w:pPr>
    </w:p>
    <w:p w14:paraId="660D459A" w14:textId="3BDA45B3" w:rsidR="00360785" w:rsidRDefault="00360785">
      <w:pPr>
        <w:pStyle w:val="Caption"/>
        <w:keepNext/>
        <w:rPr>
          <w:ins w:id="1732" w:author="ara952 reza" w:date="2020-09-08T21:23:00Z"/>
        </w:rPr>
        <w:pPrChange w:id="1733" w:author="ara952 reza" w:date="2020-09-08T21:23:00Z">
          <w:pPr/>
        </w:pPrChange>
      </w:pPr>
      <w:ins w:id="1734" w:author="ara952 reza" w:date="2020-09-08T21:23:00Z">
        <w:r>
          <w:t xml:space="preserve">Table </w:t>
        </w:r>
        <w:r>
          <w:fldChar w:fldCharType="begin"/>
        </w:r>
        <w:r>
          <w:instrText xml:space="preserve"> SEQ Table \* ARABIC </w:instrText>
        </w:r>
      </w:ins>
      <w:r>
        <w:fldChar w:fldCharType="separate"/>
      </w:r>
      <w:ins w:id="1735" w:author="ara952 reza" w:date="2020-09-08T21:23:00Z">
        <w:r>
          <w:rPr>
            <w:noProof/>
          </w:rPr>
          <w:t>5</w:t>
        </w:r>
        <w:r>
          <w:fldChar w:fldCharType="end"/>
        </w:r>
        <w:r>
          <w:t xml:space="preserve">.The result of </w:t>
        </w:r>
      </w:ins>
      <w:commentRangeStart w:id="1736"/>
      <w:ins w:id="1737" w:author="ara952 reza" w:date="2020-09-08T21:24:00Z">
        <w:r w:rsidR="00973EE1">
          <w:t xml:space="preserve">Model skill assessment </w:t>
        </w:r>
      </w:ins>
      <w:commentRangeEnd w:id="1736"/>
      <w:r w:rsidR="0035477B">
        <w:rPr>
          <w:rStyle w:val="CommentReference"/>
          <w:i w:val="0"/>
          <w:iCs w:val="0"/>
          <w:color w:val="auto"/>
        </w:rPr>
        <w:commentReference w:id="1736"/>
      </w:r>
      <w:ins w:id="1738" w:author="ara952 reza" w:date="2020-09-08T21:24:00Z">
        <w:r w:rsidR="00973EE1">
          <w:t>using the CTD casts for temperature and salinity</w:t>
        </w:r>
      </w:ins>
    </w:p>
    <w:tbl>
      <w:tblPr>
        <w:tblStyle w:val="PlainTable1"/>
        <w:tblW w:w="0" w:type="auto"/>
        <w:tblLayout w:type="fixed"/>
        <w:tblLook w:val="04A0" w:firstRow="1" w:lastRow="0" w:firstColumn="1" w:lastColumn="0" w:noHBand="0" w:noVBand="1"/>
        <w:tblPrChange w:id="1739" w:author="ara952 reza" w:date="2020-09-09T16:26:00Z">
          <w:tblPr>
            <w:tblStyle w:val="PlainTable1"/>
            <w:tblW w:w="0" w:type="auto"/>
            <w:tblLayout w:type="fixed"/>
            <w:tblLook w:val="04A0" w:firstRow="1" w:lastRow="0" w:firstColumn="1" w:lastColumn="0" w:noHBand="0" w:noVBand="1"/>
          </w:tblPr>
        </w:tblPrChange>
      </w:tblPr>
      <w:tblGrid>
        <w:gridCol w:w="1414"/>
        <w:gridCol w:w="891"/>
        <w:gridCol w:w="667"/>
        <w:gridCol w:w="709"/>
        <w:gridCol w:w="142"/>
        <w:gridCol w:w="567"/>
        <w:gridCol w:w="708"/>
        <w:gridCol w:w="709"/>
        <w:gridCol w:w="1701"/>
        <w:gridCol w:w="1134"/>
        <w:gridCol w:w="708"/>
        <w:tblGridChange w:id="1740">
          <w:tblGrid>
            <w:gridCol w:w="1414"/>
            <w:gridCol w:w="891"/>
            <w:gridCol w:w="667"/>
            <w:gridCol w:w="709"/>
            <w:gridCol w:w="709"/>
            <w:gridCol w:w="708"/>
            <w:gridCol w:w="709"/>
            <w:gridCol w:w="1701"/>
            <w:gridCol w:w="1134"/>
            <w:gridCol w:w="708"/>
          </w:tblGrid>
        </w:tblGridChange>
      </w:tblGrid>
      <w:tr w:rsidR="004A4893" w14:paraId="7E9A5455" w14:textId="77777777" w:rsidTr="004A4893">
        <w:trPr>
          <w:cnfStyle w:val="100000000000" w:firstRow="1" w:lastRow="0" w:firstColumn="0" w:lastColumn="0" w:oddVBand="0" w:evenVBand="0" w:oddHBand="0" w:evenHBand="0" w:firstRowFirstColumn="0" w:firstRowLastColumn="0" w:lastRowFirstColumn="0" w:lastRowLastColumn="0"/>
          <w:ins w:id="1741" w:author="ara952 reza" w:date="2020-09-08T21:21:00Z"/>
        </w:trPr>
        <w:tc>
          <w:tcPr>
            <w:cnfStyle w:val="001000000000" w:firstRow="0" w:lastRow="0" w:firstColumn="1" w:lastColumn="0" w:oddVBand="0" w:evenVBand="0" w:oddHBand="0" w:evenHBand="0" w:firstRowFirstColumn="0" w:firstRowLastColumn="0" w:lastRowFirstColumn="0" w:lastRowLastColumn="0"/>
            <w:tcW w:w="0" w:type="dxa"/>
            <w:tcPrChange w:id="1742" w:author="ara952 reza" w:date="2020-09-09T16:26:00Z">
              <w:tcPr>
                <w:tcW w:w="1414" w:type="dxa"/>
              </w:tcPr>
            </w:tcPrChange>
          </w:tcPr>
          <w:p w14:paraId="14872E33" w14:textId="77777777" w:rsidR="004F1DCB" w:rsidRDefault="004F1DCB" w:rsidP="00172F2F">
            <w:pPr>
              <w:jc w:val="both"/>
              <w:cnfStyle w:val="101000000000" w:firstRow="1" w:lastRow="0" w:firstColumn="1" w:lastColumn="0" w:oddVBand="0" w:evenVBand="0" w:oddHBand="0" w:evenHBand="0" w:firstRowFirstColumn="0" w:firstRowLastColumn="0" w:lastRowFirstColumn="0" w:lastRowLastColumn="0"/>
              <w:rPr>
                <w:ins w:id="1743" w:author="ara952 reza" w:date="2020-09-08T21:21:00Z"/>
              </w:rPr>
            </w:pPr>
          </w:p>
        </w:tc>
        <w:tc>
          <w:tcPr>
            <w:tcW w:w="0" w:type="dxa"/>
            <w:tcPrChange w:id="1744" w:author="ara952 reza" w:date="2020-09-09T16:26:00Z">
              <w:tcPr>
                <w:tcW w:w="891" w:type="dxa"/>
              </w:tcPr>
            </w:tcPrChange>
          </w:tcPr>
          <w:p w14:paraId="21041114" w14:textId="0022E9BB" w:rsidR="004F1DCB" w:rsidRDefault="004F1DCB" w:rsidP="00172F2F">
            <w:pPr>
              <w:jc w:val="both"/>
              <w:cnfStyle w:val="100000000000" w:firstRow="1" w:lastRow="0" w:firstColumn="0" w:lastColumn="0" w:oddVBand="0" w:evenVBand="0" w:oddHBand="0" w:evenHBand="0" w:firstRowFirstColumn="0" w:firstRowLastColumn="0" w:lastRowFirstColumn="0" w:lastRowLastColumn="0"/>
              <w:rPr>
                <w:ins w:id="1745" w:author="ara952 reza" w:date="2020-09-08T21:21:00Z"/>
              </w:rPr>
            </w:pPr>
            <w:ins w:id="1746" w:author="ara952 reza" w:date="2020-09-09T16:22:00Z">
              <w:r>
                <w:t>layer</w:t>
              </w:r>
            </w:ins>
          </w:p>
        </w:tc>
        <w:tc>
          <w:tcPr>
            <w:tcW w:w="0" w:type="dxa"/>
            <w:tcPrChange w:id="1747" w:author="ara952 reza" w:date="2020-09-09T16:26:00Z">
              <w:tcPr>
                <w:tcW w:w="667" w:type="dxa"/>
              </w:tcPr>
            </w:tcPrChange>
          </w:tcPr>
          <w:p w14:paraId="340FE8BC" w14:textId="45182EDF" w:rsidR="004F1DCB" w:rsidRDefault="004F1DCB">
            <w:pPr>
              <w:jc w:val="center"/>
              <w:cnfStyle w:val="100000000000" w:firstRow="1" w:lastRow="0" w:firstColumn="0" w:lastColumn="0" w:oddVBand="0" w:evenVBand="0" w:oddHBand="0" w:evenHBand="0" w:firstRowFirstColumn="0" w:firstRowLastColumn="0" w:lastRowFirstColumn="0" w:lastRowLastColumn="0"/>
              <w:rPr>
                <w:ins w:id="1748" w:author="ara952 reza" w:date="2020-09-08T21:21:00Z"/>
              </w:rPr>
              <w:pPrChange w:id="1749" w:author="Ian Church" w:date="2020-09-08T21:22:00Z">
                <w:pPr>
                  <w:jc w:val="both"/>
                  <w:cnfStyle w:val="100000000000" w:firstRow="1" w:lastRow="0" w:firstColumn="0" w:lastColumn="0" w:oddVBand="0" w:evenVBand="0" w:oddHBand="0" w:evenHBand="0" w:firstRowFirstColumn="0" w:firstRowLastColumn="0" w:lastRowFirstColumn="0" w:lastRowLastColumn="0"/>
                </w:pPr>
              </w:pPrChange>
            </w:pPr>
            <w:ins w:id="1750" w:author="ara952 reza" w:date="2020-09-08T21:22:00Z">
              <w:r>
                <w:t>r</w:t>
              </w:r>
            </w:ins>
          </w:p>
        </w:tc>
        <w:tc>
          <w:tcPr>
            <w:tcW w:w="851" w:type="dxa"/>
            <w:gridSpan w:val="2"/>
            <w:tcPrChange w:id="1751" w:author="ara952 reza" w:date="2020-09-09T16:26:00Z">
              <w:tcPr>
                <w:tcW w:w="709" w:type="dxa"/>
              </w:tcPr>
            </w:tcPrChange>
          </w:tcPr>
          <w:p w14:paraId="61603E2D" w14:textId="1AA29E3B" w:rsidR="004F1DCB" w:rsidRDefault="004F1DCB">
            <w:pPr>
              <w:jc w:val="center"/>
              <w:cnfStyle w:val="100000000000" w:firstRow="1" w:lastRow="0" w:firstColumn="0" w:lastColumn="0" w:oddVBand="0" w:evenVBand="0" w:oddHBand="0" w:evenHBand="0" w:firstRowFirstColumn="0" w:firstRowLastColumn="0" w:lastRowFirstColumn="0" w:lastRowLastColumn="0"/>
              <w:rPr>
                <w:ins w:id="1752" w:author="ara952 reza" w:date="2020-09-08T21:21:00Z"/>
              </w:rPr>
              <w:pPrChange w:id="1753"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754" w:author="ara952 reza" w:date="2020-09-08T21:23:00Z">
              <w:r>
                <w:t>RMSE</w:t>
              </w:r>
            </w:ins>
          </w:p>
        </w:tc>
        <w:tc>
          <w:tcPr>
            <w:tcW w:w="567" w:type="dxa"/>
            <w:tcPrChange w:id="1755" w:author="ara952 reza" w:date="2020-09-09T16:26:00Z">
              <w:tcPr>
                <w:tcW w:w="709" w:type="dxa"/>
              </w:tcPr>
            </w:tcPrChange>
          </w:tcPr>
          <w:p w14:paraId="443E21EF" w14:textId="1F8B7FA5" w:rsidR="004F1DCB" w:rsidRDefault="004F1DCB">
            <w:pPr>
              <w:jc w:val="center"/>
              <w:cnfStyle w:val="100000000000" w:firstRow="1" w:lastRow="0" w:firstColumn="0" w:lastColumn="0" w:oddVBand="0" w:evenVBand="0" w:oddHBand="0" w:evenHBand="0" w:firstRowFirstColumn="0" w:firstRowLastColumn="0" w:lastRowFirstColumn="0" w:lastRowLastColumn="0"/>
              <w:rPr>
                <w:ins w:id="1756" w:author="ara952 reza" w:date="2020-09-08T21:21:00Z"/>
              </w:rPr>
              <w:pPrChange w:id="1757"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758" w:author="ara952 reza" w:date="2020-09-08T21:23:00Z">
              <w:r>
                <w:t>RI</w:t>
              </w:r>
            </w:ins>
          </w:p>
        </w:tc>
        <w:tc>
          <w:tcPr>
            <w:tcW w:w="0" w:type="dxa"/>
            <w:tcPrChange w:id="1759" w:author="ara952 reza" w:date="2020-09-09T16:26:00Z">
              <w:tcPr>
                <w:tcW w:w="708" w:type="dxa"/>
              </w:tcPr>
            </w:tcPrChange>
          </w:tcPr>
          <w:p w14:paraId="1EA8A2A5" w14:textId="46A7C7B2" w:rsidR="004F1DCB" w:rsidRDefault="004F1DCB">
            <w:pPr>
              <w:jc w:val="center"/>
              <w:cnfStyle w:val="100000000000" w:firstRow="1" w:lastRow="0" w:firstColumn="0" w:lastColumn="0" w:oddVBand="0" w:evenVBand="0" w:oddHBand="0" w:evenHBand="0" w:firstRowFirstColumn="0" w:firstRowLastColumn="0" w:lastRowFirstColumn="0" w:lastRowLastColumn="0"/>
              <w:rPr>
                <w:ins w:id="1760" w:author="ara952 reza" w:date="2020-09-08T21:21:00Z"/>
              </w:rPr>
              <w:pPrChange w:id="1761"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762" w:author="ara952 reza" w:date="2020-09-08T21:23:00Z">
              <w:r>
                <w:t>AE</w:t>
              </w:r>
            </w:ins>
          </w:p>
        </w:tc>
        <w:tc>
          <w:tcPr>
            <w:tcW w:w="0" w:type="dxa"/>
            <w:tcPrChange w:id="1763" w:author="ara952 reza" w:date="2020-09-09T16:26:00Z">
              <w:tcPr>
                <w:tcW w:w="709" w:type="dxa"/>
              </w:tcPr>
            </w:tcPrChange>
          </w:tcPr>
          <w:p w14:paraId="46745F18" w14:textId="1662AA1F" w:rsidR="004F1DCB" w:rsidRDefault="004F1DCB">
            <w:pPr>
              <w:jc w:val="center"/>
              <w:cnfStyle w:val="100000000000" w:firstRow="1" w:lastRow="0" w:firstColumn="0" w:lastColumn="0" w:oddVBand="0" w:evenVBand="0" w:oddHBand="0" w:evenHBand="0" w:firstRowFirstColumn="0" w:firstRowLastColumn="0" w:lastRowFirstColumn="0" w:lastRowLastColumn="0"/>
              <w:rPr>
                <w:ins w:id="1764" w:author="ara952 reza" w:date="2020-09-08T21:21:00Z"/>
              </w:rPr>
              <w:pPrChange w:id="1765"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766" w:author="ara952 reza" w:date="2020-09-08T21:23:00Z">
              <w:r>
                <w:t>AEE</w:t>
              </w:r>
            </w:ins>
          </w:p>
        </w:tc>
        <w:tc>
          <w:tcPr>
            <w:tcW w:w="0" w:type="dxa"/>
            <w:tcPrChange w:id="1767" w:author="ara952 reza" w:date="2020-09-09T16:26:00Z">
              <w:tcPr>
                <w:tcW w:w="1701" w:type="dxa"/>
              </w:tcPr>
            </w:tcPrChange>
          </w:tcPr>
          <w:p w14:paraId="1F6E2FAC" w14:textId="1A98F13D" w:rsidR="004F1DCB" w:rsidRDefault="004F1DCB">
            <w:pPr>
              <w:jc w:val="center"/>
              <w:cnfStyle w:val="100000000000" w:firstRow="1" w:lastRow="0" w:firstColumn="0" w:lastColumn="0" w:oddVBand="0" w:evenVBand="0" w:oddHBand="0" w:evenHBand="0" w:firstRowFirstColumn="0" w:firstRowLastColumn="0" w:lastRowFirstColumn="0" w:lastRowLastColumn="0"/>
              <w:rPr>
                <w:ins w:id="1768" w:author="ara952 reza" w:date="2020-09-09T16:15:00Z"/>
              </w:rPr>
            </w:pPr>
            <w:ins w:id="1769" w:author="ara952 reza" w:date="2020-09-09T16:21:00Z">
              <w:r>
                <w:t>Variance (</w:t>
              </w:r>
            </w:ins>
            <w:ins w:id="1770" w:author="ara952 reza" w:date="2020-09-09T16:20:00Z">
              <w:r>
                <w:t>CTD)</w:t>
              </w:r>
            </w:ins>
          </w:p>
        </w:tc>
        <w:tc>
          <w:tcPr>
            <w:tcW w:w="0" w:type="dxa"/>
            <w:tcPrChange w:id="1771" w:author="ara952 reza" w:date="2020-09-09T16:26:00Z">
              <w:tcPr>
                <w:tcW w:w="1134" w:type="dxa"/>
              </w:tcPr>
            </w:tcPrChange>
          </w:tcPr>
          <w:p w14:paraId="72265157" w14:textId="3F5B3363" w:rsidR="004F1DCB" w:rsidRDefault="004F1DCB">
            <w:pPr>
              <w:jc w:val="center"/>
              <w:cnfStyle w:val="100000000000" w:firstRow="1" w:lastRow="0" w:firstColumn="0" w:lastColumn="0" w:oddVBand="0" w:evenVBand="0" w:oddHBand="0" w:evenHBand="0" w:firstRowFirstColumn="0" w:firstRowLastColumn="0" w:lastRowFirstColumn="0" w:lastRowLastColumn="0"/>
              <w:rPr>
                <w:ins w:id="1772" w:author="ara952 reza" w:date="2020-09-09T16:15:00Z"/>
              </w:rPr>
            </w:pPr>
            <w:proofErr w:type="gramStart"/>
            <w:ins w:id="1773" w:author="ara952 reza" w:date="2020-09-09T16:16:00Z">
              <w:r>
                <w:t>Std</w:t>
              </w:r>
            </w:ins>
            <w:ins w:id="1774" w:author="ara952 reza" w:date="2020-09-09T16:20:00Z">
              <w:r>
                <w:t>(</w:t>
              </w:r>
              <w:proofErr w:type="gramEnd"/>
              <w:r>
                <w:t>CTD)</w:t>
              </w:r>
            </w:ins>
          </w:p>
        </w:tc>
        <w:tc>
          <w:tcPr>
            <w:tcW w:w="0" w:type="dxa"/>
            <w:tcPrChange w:id="1775" w:author="ara952 reza" w:date="2020-09-09T16:26:00Z">
              <w:tcPr>
                <w:tcW w:w="708" w:type="dxa"/>
              </w:tcPr>
            </w:tcPrChange>
          </w:tcPr>
          <w:p w14:paraId="7970FCAC" w14:textId="01BE072F" w:rsidR="004F1DCB" w:rsidRDefault="004F1DCB">
            <w:pPr>
              <w:jc w:val="center"/>
              <w:cnfStyle w:val="100000000000" w:firstRow="1" w:lastRow="0" w:firstColumn="0" w:lastColumn="0" w:oddVBand="0" w:evenVBand="0" w:oddHBand="0" w:evenHBand="0" w:firstRowFirstColumn="0" w:firstRowLastColumn="0" w:lastRowFirstColumn="0" w:lastRowLastColumn="0"/>
              <w:rPr>
                <w:ins w:id="1776" w:author="ara952 reza" w:date="2020-09-08T21:21:00Z"/>
              </w:rPr>
              <w:pPrChange w:id="1777"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778" w:author="ara952 reza" w:date="2020-09-08T21:23:00Z">
              <w:r>
                <w:t>MEF</w:t>
              </w:r>
            </w:ins>
          </w:p>
        </w:tc>
      </w:tr>
      <w:tr w:rsidR="004A4893" w14:paraId="1F92365A" w14:textId="77777777" w:rsidTr="004A4893">
        <w:trPr>
          <w:cnfStyle w:val="000000100000" w:firstRow="0" w:lastRow="0" w:firstColumn="0" w:lastColumn="0" w:oddVBand="0" w:evenVBand="0" w:oddHBand="1" w:evenHBand="0" w:firstRowFirstColumn="0" w:firstRowLastColumn="0" w:lastRowFirstColumn="0" w:lastRowLastColumn="0"/>
          <w:ins w:id="1779"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val="restart"/>
          </w:tcPr>
          <w:p w14:paraId="6F523343" w14:textId="77777777" w:rsidR="004F1DCB" w:rsidRDefault="004F1DCB" w:rsidP="00172F2F">
            <w:pPr>
              <w:jc w:val="both"/>
              <w:rPr>
                <w:ins w:id="1780" w:author="ara952 reza" w:date="2020-09-08T21:22:00Z"/>
                <w:b w:val="0"/>
                <w:bCs w:val="0"/>
              </w:rPr>
            </w:pPr>
          </w:p>
          <w:p w14:paraId="01A238D8" w14:textId="195B4722" w:rsidR="004F1DCB" w:rsidRDefault="004F1DCB" w:rsidP="00172F2F">
            <w:pPr>
              <w:jc w:val="both"/>
              <w:rPr>
                <w:ins w:id="1781" w:author="ara952 reza" w:date="2020-09-08T21:21:00Z"/>
              </w:rPr>
            </w:pPr>
            <w:ins w:id="1782" w:author="ara952 reza" w:date="2020-09-08T21:22:00Z">
              <w:r>
                <w:t>Temperature</w:t>
              </w:r>
            </w:ins>
          </w:p>
        </w:tc>
        <w:tc>
          <w:tcPr>
            <w:tcW w:w="891" w:type="dxa"/>
          </w:tcPr>
          <w:p w14:paraId="476B629A" w14:textId="05511B26" w:rsidR="004F1DCB" w:rsidRDefault="004F1DCB">
            <w:pPr>
              <w:jc w:val="center"/>
              <w:cnfStyle w:val="000000100000" w:firstRow="0" w:lastRow="0" w:firstColumn="0" w:lastColumn="0" w:oddVBand="0" w:evenVBand="0" w:oddHBand="1" w:evenHBand="0" w:firstRowFirstColumn="0" w:firstRowLastColumn="0" w:lastRowFirstColumn="0" w:lastRowLastColumn="0"/>
              <w:rPr>
                <w:ins w:id="1783" w:author="ara952 reza" w:date="2020-09-08T21:21:00Z"/>
              </w:rPr>
              <w:pPrChange w:id="178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785" w:author="ara952 reza" w:date="2020-09-08T21:22:00Z">
              <w:r>
                <w:t>Surface</w:t>
              </w:r>
            </w:ins>
          </w:p>
        </w:tc>
        <w:tc>
          <w:tcPr>
            <w:tcW w:w="667" w:type="dxa"/>
          </w:tcPr>
          <w:p w14:paraId="7DB28742" w14:textId="3247E849" w:rsidR="004F1DCB" w:rsidRDefault="004F1DCB">
            <w:pPr>
              <w:jc w:val="center"/>
              <w:cnfStyle w:val="000000100000" w:firstRow="0" w:lastRow="0" w:firstColumn="0" w:lastColumn="0" w:oddVBand="0" w:evenVBand="0" w:oddHBand="1" w:evenHBand="0" w:firstRowFirstColumn="0" w:firstRowLastColumn="0" w:lastRowFirstColumn="0" w:lastRowLastColumn="0"/>
              <w:rPr>
                <w:ins w:id="1786" w:author="ara952 reza" w:date="2020-09-08T21:21:00Z"/>
              </w:rPr>
              <w:pPrChange w:id="178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788" w:author="ara952 reza" w:date="2020-09-08T21:24:00Z">
              <w:r>
                <w:t>0.90</w:t>
              </w:r>
            </w:ins>
          </w:p>
        </w:tc>
        <w:tc>
          <w:tcPr>
            <w:tcW w:w="709" w:type="dxa"/>
          </w:tcPr>
          <w:p w14:paraId="44FBE810" w14:textId="6AB5A0C2" w:rsidR="004F1DCB" w:rsidRDefault="004F1DCB">
            <w:pPr>
              <w:jc w:val="center"/>
              <w:cnfStyle w:val="000000100000" w:firstRow="0" w:lastRow="0" w:firstColumn="0" w:lastColumn="0" w:oddVBand="0" w:evenVBand="0" w:oddHBand="1" w:evenHBand="0" w:firstRowFirstColumn="0" w:firstRowLastColumn="0" w:lastRowFirstColumn="0" w:lastRowLastColumn="0"/>
              <w:rPr>
                <w:ins w:id="1789" w:author="ara952 reza" w:date="2020-09-08T21:21:00Z"/>
              </w:rPr>
              <w:pPrChange w:id="179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791" w:author="ara952 reza" w:date="2020-09-08T21:24:00Z">
              <w:r>
                <w:t>0.59</w:t>
              </w:r>
            </w:ins>
          </w:p>
        </w:tc>
        <w:tc>
          <w:tcPr>
            <w:tcW w:w="709" w:type="dxa"/>
            <w:gridSpan w:val="2"/>
          </w:tcPr>
          <w:p w14:paraId="0F0275AC" w14:textId="15C8C7D3" w:rsidR="004F1DCB" w:rsidRDefault="004F1DCB">
            <w:pPr>
              <w:jc w:val="center"/>
              <w:cnfStyle w:val="000000100000" w:firstRow="0" w:lastRow="0" w:firstColumn="0" w:lastColumn="0" w:oddVBand="0" w:evenVBand="0" w:oddHBand="1" w:evenHBand="0" w:firstRowFirstColumn="0" w:firstRowLastColumn="0" w:lastRowFirstColumn="0" w:lastRowLastColumn="0"/>
              <w:rPr>
                <w:ins w:id="1792" w:author="ara952 reza" w:date="2020-09-08T21:21:00Z"/>
              </w:rPr>
              <w:pPrChange w:id="1793"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794" w:author="ara952 reza" w:date="2020-09-08T21:24:00Z">
              <w:r>
                <w:t>1</w:t>
              </w:r>
            </w:ins>
            <w:ins w:id="1795" w:author="ara952 reza" w:date="2020-09-08T21:25:00Z">
              <w:r>
                <w:t>.02</w:t>
              </w:r>
            </w:ins>
          </w:p>
        </w:tc>
        <w:tc>
          <w:tcPr>
            <w:tcW w:w="708" w:type="dxa"/>
          </w:tcPr>
          <w:p w14:paraId="6C690260" w14:textId="4AC01ECF" w:rsidR="004F1DCB" w:rsidRDefault="004F1DCB">
            <w:pPr>
              <w:jc w:val="center"/>
              <w:cnfStyle w:val="000000100000" w:firstRow="0" w:lastRow="0" w:firstColumn="0" w:lastColumn="0" w:oddVBand="0" w:evenVBand="0" w:oddHBand="1" w:evenHBand="0" w:firstRowFirstColumn="0" w:firstRowLastColumn="0" w:lastRowFirstColumn="0" w:lastRowLastColumn="0"/>
              <w:rPr>
                <w:ins w:id="1796" w:author="ara952 reza" w:date="2020-09-08T21:21:00Z"/>
              </w:rPr>
              <w:pPrChange w:id="179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798" w:author="ara952 reza" w:date="2020-09-08T21:25:00Z">
              <w:r>
                <w:t>-0.29</w:t>
              </w:r>
            </w:ins>
          </w:p>
        </w:tc>
        <w:tc>
          <w:tcPr>
            <w:tcW w:w="709" w:type="dxa"/>
          </w:tcPr>
          <w:p w14:paraId="138D143D" w14:textId="5C1AA784" w:rsidR="004F1DCB" w:rsidRDefault="004F1DCB">
            <w:pPr>
              <w:jc w:val="center"/>
              <w:cnfStyle w:val="000000100000" w:firstRow="0" w:lastRow="0" w:firstColumn="0" w:lastColumn="0" w:oddVBand="0" w:evenVBand="0" w:oddHBand="1" w:evenHBand="0" w:firstRowFirstColumn="0" w:firstRowLastColumn="0" w:lastRowFirstColumn="0" w:lastRowLastColumn="0"/>
              <w:rPr>
                <w:ins w:id="1799" w:author="ara952 reza" w:date="2020-09-08T21:21:00Z"/>
              </w:rPr>
              <w:pPrChange w:id="180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0.47</w:t>
            </w:r>
          </w:p>
        </w:tc>
        <w:tc>
          <w:tcPr>
            <w:tcW w:w="1701" w:type="dxa"/>
          </w:tcPr>
          <w:p w14:paraId="4A06351C" w14:textId="5C53AC14" w:rsidR="004F1DCB" w:rsidRDefault="004F1DCB">
            <w:pPr>
              <w:jc w:val="center"/>
              <w:cnfStyle w:val="000000100000" w:firstRow="0" w:lastRow="0" w:firstColumn="0" w:lastColumn="0" w:oddVBand="0" w:evenVBand="0" w:oddHBand="1" w:evenHBand="0" w:firstRowFirstColumn="0" w:firstRowLastColumn="0" w:lastRowFirstColumn="0" w:lastRowLastColumn="0"/>
              <w:rPr>
                <w:ins w:id="1801" w:author="ara952 reza" w:date="2020-09-09T16:15:00Z"/>
              </w:rPr>
            </w:pPr>
            <w:ins w:id="1802" w:author="ara952 reza" w:date="2020-09-09T16:16:00Z">
              <w:r>
                <w:t>1.</w:t>
              </w:r>
            </w:ins>
            <w:ins w:id="1803" w:author="ara952 reza" w:date="2020-09-09T16:17:00Z">
              <w:r>
                <w:t>43</w:t>
              </w:r>
            </w:ins>
          </w:p>
        </w:tc>
        <w:tc>
          <w:tcPr>
            <w:tcW w:w="1134" w:type="dxa"/>
          </w:tcPr>
          <w:p w14:paraId="27FF814A" w14:textId="3944F78B" w:rsidR="004F1DCB" w:rsidRDefault="004F1DCB">
            <w:pPr>
              <w:jc w:val="center"/>
              <w:cnfStyle w:val="000000100000" w:firstRow="0" w:lastRow="0" w:firstColumn="0" w:lastColumn="0" w:oddVBand="0" w:evenVBand="0" w:oddHBand="1" w:evenHBand="0" w:firstRowFirstColumn="0" w:firstRowLastColumn="0" w:lastRowFirstColumn="0" w:lastRowLastColumn="0"/>
              <w:rPr>
                <w:ins w:id="1804" w:author="ara952 reza" w:date="2020-09-09T16:15:00Z"/>
              </w:rPr>
            </w:pPr>
            <w:ins w:id="1805" w:author="ara952 reza" w:date="2020-09-09T16:17:00Z">
              <w:r>
                <w:t>1.19</w:t>
              </w:r>
            </w:ins>
          </w:p>
        </w:tc>
        <w:tc>
          <w:tcPr>
            <w:tcW w:w="708" w:type="dxa"/>
          </w:tcPr>
          <w:p w14:paraId="264E2946" w14:textId="430B6A72" w:rsidR="004F1DCB" w:rsidRDefault="004F1DCB">
            <w:pPr>
              <w:jc w:val="center"/>
              <w:cnfStyle w:val="000000100000" w:firstRow="0" w:lastRow="0" w:firstColumn="0" w:lastColumn="0" w:oddVBand="0" w:evenVBand="0" w:oddHBand="1" w:evenHBand="0" w:firstRowFirstColumn="0" w:firstRowLastColumn="0" w:lastRowFirstColumn="0" w:lastRowLastColumn="0"/>
              <w:rPr>
                <w:ins w:id="1806" w:author="ara952 reza" w:date="2020-09-08T21:21:00Z"/>
              </w:rPr>
              <w:pPrChange w:id="180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808" w:author="ara952 reza" w:date="2020-09-08T21:25:00Z">
              <w:r>
                <w:t>0.75</w:t>
              </w:r>
            </w:ins>
          </w:p>
        </w:tc>
      </w:tr>
      <w:tr w:rsidR="004A4893" w14:paraId="0331A0D0" w14:textId="77777777" w:rsidTr="004A4893">
        <w:trPr>
          <w:ins w:id="1809"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473BDEF4" w14:textId="77777777" w:rsidR="004F1DCB" w:rsidRDefault="004F1DCB" w:rsidP="00172F2F">
            <w:pPr>
              <w:jc w:val="both"/>
              <w:rPr>
                <w:ins w:id="1810" w:author="ara952 reza" w:date="2020-09-08T21:21:00Z"/>
              </w:rPr>
            </w:pPr>
          </w:p>
        </w:tc>
        <w:tc>
          <w:tcPr>
            <w:tcW w:w="891" w:type="dxa"/>
          </w:tcPr>
          <w:p w14:paraId="5EE522B0" w14:textId="246A6387" w:rsidR="004F1DCB" w:rsidRDefault="004F1DCB">
            <w:pPr>
              <w:jc w:val="center"/>
              <w:cnfStyle w:val="000000000000" w:firstRow="0" w:lastRow="0" w:firstColumn="0" w:lastColumn="0" w:oddVBand="0" w:evenVBand="0" w:oddHBand="0" w:evenHBand="0" w:firstRowFirstColumn="0" w:firstRowLastColumn="0" w:lastRowFirstColumn="0" w:lastRowLastColumn="0"/>
              <w:rPr>
                <w:ins w:id="1811" w:author="ara952 reza" w:date="2020-09-08T21:21:00Z"/>
              </w:rPr>
              <w:pPrChange w:id="181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13" w:author="ara952 reza" w:date="2020-09-08T21:22:00Z">
              <w:r>
                <w:t>Middle</w:t>
              </w:r>
            </w:ins>
          </w:p>
        </w:tc>
        <w:tc>
          <w:tcPr>
            <w:tcW w:w="667" w:type="dxa"/>
          </w:tcPr>
          <w:p w14:paraId="177090EF" w14:textId="331C3144" w:rsidR="004F1DCB" w:rsidRDefault="004F1DCB">
            <w:pPr>
              <w:jc w:val="center"/>
              <w:cnfStyle w:val="000000000000" w:firstRow="0" w:lastRow="0" w:firstColumn="0" w:lastColumn="0" w:oddVBand="0" w:evenVBand="0" w:oddHBand="0" w:evenHBand="0" w:firstRowFirstColumn="0" w:firstRowLastColumn="0" w:lastRowFirstColumn="0" w:lastRowLastColumn="0"/>
              <w:rPr>
                <w:ins w:id="1814" w:author="ara952 reza" w:date="2020-09-08T21:21:00Z"/>
              </w:rPr>
              <w:pPrChange w:id="181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16" w:author="ara952 reza" w:date="2020-09-08T21:25:00Z">
              <w:r>
                <w:t>0.96</w:t>
              </w:r>
            </w:ins>
          </w:p>
        </w:tc>
        <w:tc>
          <w:tcPr>
            <w:tcW w:w="709" w:type="dxa"/>
          </w:tcPr>
          <w:p w14:paraId="5474CFE1" w14:textId="5EE2AF41" w:rsidR="004F1DCB" w:rsidRDefault="004F1DCB">
            <w:pPr>
              <w:jc w:val="center"/>
              <w:cnfStyle w:val="000000000000" w:firstRow="0" w:lastRow="0" w:firstColumn="0" w:lastColumn="0" w:oddVBand="0" w:evenVBand="0" w:oddHBand="0" w:evenHBand="0" w:firstRowFirstColumn="0" w:firstRowLastColumn="0" w:lastRowFirstColumn="0" w:lastRowLastColumn="0"/>
              <w:rPr>
                <w:ins w:id="1817" w:author="ara952 reza" w:date="2020-09-08T21:21:00Z"/>
              </w:rPr>
              <w:pPrChange w:id="1818"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19" w:author="ara952 reza" w:date="2020-09-08T21:25:00Z">
              <w:r>
                <w:t>0.42</w:t>
              </w:r>
            </w:ins>
          </w:p>
        </w:tc>
        <w:tc>
          <w:tcPr>
            <w:tcW w:w="709" w:type="dxa"/>
            <w:gridSpan w:val="2"/>
          </w:tcPr>
          <w:p w14:paraId="2057C747" w14:textId="455897B8" w:rsidR="004F1DCB" w:rsidRDefault="004F1DCB">
            <w:pPr>
              <w:jc w:val="center"/>
              <w:cnfStyle w:val="000000000000" w:firstRow="0" w:lastRow="0" w:firstColumn="0" w:lastColumn="0" w:oddVBand="0" w:evenVBand="0" w:oddHBand="0" w:evenHBand="0" w:firstRowFirstColumn="0" w:firstRowLastColumn="0" w:lastRowFirstColumn="0" w:lastRowLastColumn="0"/>
              <w:rPr>
                <w:ins w:id="1820" w:author="ara952 reza" w:date="2020-09-08T21:21:00Z"/>
              </w:rPr>
              <w:pPrChange w:id="1821"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22" w:author="ara952 reza" w:date="2020-09-08T21:25:00Z">
              <w:r>
                <w:t>1.01</w:t>
              </w:r>
            </w:ins>
          </w:p>
        </w:tc>
        <w:tc>
          <w:tcPr>
            <w:tcW w:w="708" w:type="dxa"/>
          </w:tcPr>
          <w:p w14:paraId="6284AEC8" w14:textId="1118C6CF" w:rsidR="004F1DCB" w:rsidRDefault="004F1DCB">
            <w:pPr>
              <w:jc w:val="center"/>
              <w:cnfStyle w:val="000000000000" w:firstRow="0" w:lastRow="0" w:firstColumn="0" w:lastColumn="0" w:oddVBand="0" w:evenVBand="0" w:oddHBand="0" w:evenHBand="0" w:firstRowFirstColumn="0" w:firstRowLastColumn="0" w:lastRowFirstColumn="0" w:lastRowLastColumn="0"/>
              <w:rPr>
                <w:ins w:id="1823" w:author="ara952 reza" w:date="2020-09-08T21:21:00Z"/>
              </w:rPr>
              <w:pPrChange w:id="1824"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25" w:author="ara952 reza" w:date="2020-09-08T21:25:00Z">
              <w:r>
                <w:t>-0.11</w:t>
              </w:r>
            </w:ins>
          </w:p>
        </w:tc>
        <w:tc>
          <w:tcPr>
            <w:tcW w:w="709" w:type="dxa"/>
          </w:tcPr>
          <w:p w14:paraId="17320D25" w14:textId="16620BB9" w:rsidR="004F1DCB" w:rsidRDefault="004F1DCB">
            <w:pPr>
              <w:jc w:val="center"/>
              <w:cnfStyle w:val="000000000000" w:firstRow="0" w:lastRow="0" w:firstColumn="0" w:lastColumn="0" w:oddVBand="0" w:evenVBand="0" w:oddHBand="0" w:evenHBand="0" w:firstRowFirstColumn="0" w:firstRowLastColumn="0" w:lastRowFirstColumn="0" w:lastRowLastColumn="0"/>
              <w:rPr>
                <w:ins w:id="1826" w:author="ara952 reza" w:date="2020-09-08T21:21:00Z"/>
              </w:rPr>
              <w:pPrChange w:id="1827"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28" w:author="ara952 reza" w:date="2020-09-08T21:25:00Z">
              <w:r>
                <w:t>0.</w:t>
              </w:r>
            </w:ins>
            <w:ins w:id="1829" w:author="ara952 reza" w:date="2020-09-08T21:26:00Z">
              <w:r>
                <w:t>35</w:t>
              </w:r>
            </w:ins>
          </w:p>
        </w:tc>
        <w:tc>
          <w:tcPr>
            <w:tcW w:w="1701" w:type="dxa"/>
          </w:tcPr>
          <w:p w14:paraId="3823D0F6" w14:textId="38B90337" w:rsidR="004F1DCB" w:rsidRDefault="004F1DCB">
            <w:pPr>
              <w:jc w:val="center"/>
              <w:cnfStyle w:val="000000000000" w:firstRow="0" w:lastRow="0" w:firstColumn="0" w:lastColumn="0" w:oddVBand="0" w:evenVBand="0" w:oddHBand="0" w:evenHBand="0" w:firstRowFirstColumn="0" w:firstRowLastColumn="0" w:lastRowFirstColumn="0" w:lastRowLastColumn="0"/>
              <w:rPr>
                <w:ins w:id="1830" w:author="ara952 reza" w:date="2020-09-09T16:15:00Z"/>
              </w:rPr>
            </w:pPr>
            <w:ins w:id="1831" w:author="ara952 reza" w:date="2020-09-09T16:17:00Z">
              <w:r>
                <w:t>2.23</w:t>
              </w:r>
            </w:ins>
          </w:p>
        </w:tc>
        <w:tc>
          <w:tcPr>
            <w:tcW w:w="1134" w:type="dxa"/>
          </w:tcPr>
          <w:p w14:paraId="475CFA83" w14:textId="67F46466" w:rsidR="004F1DCB" w:rsidRDefault="004F1DCB">
            <w:pPr>
              <w:jc w:val="center"/>
              <w:cnfStyle w:val="000000000000" w:firstRow="0" w:lastRow="0" w:firstColumn="0" w:lastColumn="0" w:oddVBand="0" w:evenVBand="0" w:oddHBand="0" w:evenHBand="0" w:firstRowFirstColumn="0" w:firstRowLastColumn="0" w:lastRowFirstColumn="0" w:lastRowLastColumn="0"/>
              <w:rPr>
                <w:ins w:id="1832" w:author="ara952 reza" w:date="2020-09-09T16:15:00Z"/>
              </w:rPr>
            </w:pPr>
            <w:ins w:id="1833" w:author="ara952 reza" w:date="2020-09-09T16:17:00Z">
              <w:r>
                <w:t>1.49</w:t>
              </w:r>
            </w:ins>
          </w:p>
        </w:tc>
        <w:tc>
          <w:tcPr>
            <w:tcW w:w="708" w:type="dxa"/>
          </w:tcPr>
          <w:p w14:paraId="762EF9CA" w14:textId="100FC09D" w:rsidR="004F1DCB" w:rsidRDefault="004F1DCB">
            <w:pPr>
              <w:jc w:val="center"/>
              <w:cnfStyle w:val="000000000000" w:firstRow="0" w:lastRow="0" w:firstColumn="0" w:lastColumn="0" w:oddVBand="0" w:evenVBand="0" w:oddHBand="0" w:evenHBand="0" w:firstRowFirstColumn="0" w:firstRowLastColumn="0" w:lastRowFirstColumn="0" w:lastRowLastColumn="0"/>
              <w:rPr>
                <w:ins w:id="1834" w:author="ara952 reza" w:date="2020-09-08T21:21:00Z"/>
              </w:rPr>
              <w:pPrChange w:id="183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836" w:author="ara952 reza" w:date="2020-09-08T21:26:00Z">
              <w:r>
                <w:t>0.92</w:t>
              </w:r>
            </w:ins>
          </w:p>
        </w:tc>
      </w:tr>
      <w:tr w:rsidR="004A4893" w14:paraId="22061198" w14:textId="77777777" w:rsidTr="004A4893">
        <w:trPr>
          <w:cnfStyle w:val="000000100000" w:firstRow="0" w:lastRow="0" w:firstColumn="0" w:lastColumn="0" w:oddVBand="0" w:evenVBand="0" w:oddHBand="1" w:evenHBand="0" w:firstRowFirstColumn="0" w:firstRowLastColumn="0" w:lastRowFirstColumn="0" w:lastRowLastColumn="0"/>
          <w:ins w:id="1837"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21F30ABB" w14:textId="77777777" w:rsidR="004F1DCB" w:rsidRDefault="004F1DCB" w:rsidP="00172F2F">
            <w:pPr>
              <w:jc w:val="both"/>
              <w:rPr>
                <w:ins w:id="1838" w:author="ara952 reza" w:date="2020-09-08T21:21:00Z"/>
              </w:rPr>
            </w:pPr>
          </w:p>
        </w:tc>
        <w:tc>
          <w:tcPr>
            <w:tcW w:w="891" w:type="dxa"/>
          </w:tcPr>
          <w:p w14:paraId="03EF6023" w14:textId="4A41F98C" w:rsidR="004F1DCB" w:rsidRDefault="004F1DCB">
            <w:pPr>
              <w:jc w:val="center"/>
              <w:cnfStyle w:val="000000100000" w:firstRow="0" w:lastRow="0" w:firstColumn="0" w:lastColumn="0" w:oddVBand="0" w:evenVBand="0" w:oddHBand="1" w:evenHBand="0" w:firstRowFirstColumn="0" w:firstRowLastColumn="0" w:lastRowFirstColumn="0" w:lastRowLastColumn="0"/>
              <w:rPr>
                <w:ins w:id="1839" w:author="ara952 reza" w:date="2020-09-08T21:21:00Z"/>
              </w:rPr>
              <w:pPrChange w:id="184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841" w:author="ara952 reza" w:date="2020-09-08T21:22:00Z">
              <w:r>
                <w:t>Bottom</w:t>
              </w:r>
            </w:ins>
          </w:p>
        </w:tc>
        <w:tc>
          <w:tcPr>
            <w:tcW w:w="667" w:type="dxa"/>
          </w:tcPr>
          <w:p w14:paraId="1147CBAD" w14:textId="7ADC117F" w:rsidR="004F1DCB" w:rsidRDefault="004F1DCB">
            <w:pPr>
              <w:jc w:val="center"/>
              <w:cnfStyle w:val="000000100000" w:firstRow="0" w:lastRow="0" w:firstColumn="0" w:lastColumn="0" w:oddVBand="0" w:evenVBand="0" w:oddHBand="1" w:evenHBand="0" w:firstRowFirstColumn="0" w:firstRowLastColumn="0" w:lastRowFirstColumn="0" w:lastRowLastColumn="0"/>
              <w:rPr>
                <w:ins w:id="1842" w:author="ara952 reza" w:date="2020-09-08T21:21:00Z"/>
              </w:rPr>
              <w:pPrChange w:id="1843"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0.96</w:t>
            </w:r>
          </w:p>
        </w:tc>
        <w:tc>
          <w:tcPr>
            <w:tcW w:w="709" w:type="dxa"/>
          </w:tcPr>
          <w:p w14:paraId="0A5D5EBA" w14:textId="59D2636A" w:rsidR="004F1DCB" w:rsidRDefault="004F1DCB">
            <w:pPr>
              <w:jc w:val="center"/>
              <w:cnfStyle w:val="000000100000" w:firstRow="0" w:lastRow="0" w:firstColumn="0" w:lastColumn="0" w:oddVBand="0" w:evenVBand="0" w:oddHBand="1" w:evenHBand="0" w:firstRowFirstColumn="0" w:firstRowLastColumn="0" w:lastRowFirstColumn="0" w:lastRowLastColumn="0"/>
              <w:rPr>
                <w:ins w:id="1844" w:author="ara952 reza" w:date="2020-09-08T21:21:00Z"/>
              </w:rPr>
              <w:pPrChange w:id="1845"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0.44</w:t>
            </w:r>
          </w:p>
        </w:tc>
        <w:tc>
          <w:tcPr>
            <w:tcW w:w="709" w:type="dxa"/>
            <w:gridSpan w:val="2"/>
          </w:tcPr>
          <w:p w14:paraId="3B07C5DC" w14:textId="0B870071" w:rsidR="004F1DCB" w:rsidRDefault="004F1DCB">
            <w:pPr>
              <w:jc w:val="center"/>
              <w:cnfStyle w:val="000000100000" w:firstRow="0" w:lastRow="0" w:firstColumn="0" w:lastColumn="0" w:oddVBand="0" w:evenVBand="0" w:oddHBand="1" w:evenHBand="0" w:firstRowFirstColumn="0" w:firstRowLastColumn="0" w:lastRowFirstColumn="0" w:lastRowLastColumn="0"/>
              <w:rPr>
                <w:ins w:id="1846" w:author="ara952 reza" w:date="2020-09-08T21:21:00Z"/>
              </w:rPr>
              <w:pPrChange w:id="184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1.01</w:t>
            </w:r>
          </w:p>
        </w:tc>
        <w:tc>
          <w:tcPr>
            <w:tcW w:w="708" w:type="dxa"/>
          </w:tcPr>
          <w:p w14:paraId="343E5CEB" w14:textId="514F96F8" w:rsidR="004F1DCB" w:rsidRDefault="004F1DCB">
            <w:pPr>
              <w:jc w:val="center"/>
              <w:cnfStyle w:val="000000100000" w:firstRow="0" w:lastRow="0" w:firstColumn="0" w:lastColumn="0" w:oddVBand="0" w:evenVBand="0" w:oddHBand="1" w:evenHBand="0" w:firstRowFirstColumn="0" w:firstRowLastColumn="0" w:lastRowFirstColumn="0" w:lastRowLastColumn="0"/>
              <w:rPr>
                <w:ins w:id="1848" w:author="ara952 reza" w:date="2020-09-08T21:21:00Z"/>
              </w:rPr>
              <w:pPrChange w:id="1849"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-1.01</w:t>
            </w:r>
          </w:p>
        </w:tc>
        <w:tc>
          <w:tcPr>
            <w:tcW w:w="709" w:type="dxa"/>
          </w:tcPr>
          <w:p w14:paraId="577F6E99" w14:textId="0E3E5AED" w:rsidR="004F1DCB" w:rsidRDefault="004F1DCB">
            <w:pPr>
              <w:jc w:val="center"/>
              <w:cnfStyle w:val="000000100000" w:firstRow="0" w:lastRow="0" w:firstColumn="0" w:lastColumn="0" w:oddVBand="0" w:evenVBand="0" w:oddHBand="1" w:evenHBand="0" w:firstRowFirstColumn="0" w:firstRowLastColumn="0" w:lastRowFirstColumn="0" w:lastRowLastColumn="0"/>
              <w:rPr>
                <w:ins w:id="1850" w:author="ara952 reza" w:date="2020-09-08T21:21:00Z"/>
              </w:rPr>
              <w:pPrChange w:id="185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0.36</w:t>
            </w:r>
          </w:p>
        </w:tc>
        <w:tc>
          <w:tcPr>
            <w:tcW w:w="1701" w:type="dxa"/>
          </w:tcPr>
          <w:p w14:paraId="0E47F89B" w14:textId="3318E90B" w:rsidR="004F1DCB" w:rsidRDefault="004F1DCB">
            <w:pPr>
              <w:jc w:val="center"/>
              <w:cnfStyle w:val="000000100000" w:firstRow="0" w:lastRow="0" w:firstColumn="0" w:lastColumn="0" w:oddVBand="0" w:evenVBand="0" w:oddHBand="1" w:evenHBand="0" w:firstRowFirstColumn="0" w:firstRowLastColumn="0" w:lastRowFirstColumn="0" w:lastRowLastColumn="0"/>
              <w:rPr>
                <w:ins w:id="1852" w:author="ara952 reza" w:date="2020-09-09T16:15:00Z"/>
              </w:rPr>
            </w:pPr>
            <w:ins w:id="1853" w:author="ara952 reza" w:date="2020-09-09T16:17:00Z">
              <w:r>
                <w:t>2.59</w:t>
              </w:r>
            </w:ins>
          </w:p>
        </w:tc>
        <w:tc>
          <w:tcPr>
            <w:tcW w:w="1134" w:type="dxa"/>
          </w:tcPr>
          <w:p w14:paraId="7984F4BA" w14:textId="7C80C4B0" w:rsidR="004F1DCB" w:rsidRDefault="004F1DCB">
            <w:pPr>
              <w:jc w:val="center"/>
              <w:cnfStyle w:val="000000100000" w:firstRow="0" w:lastRow="0" w:firstColumn="0" w:lastColumn="0" w:oddVBand="0" w:evenVBand="0" w:oddHBand="1" w:evenHBand="0" w:firstRowFirstColumn="0" w:firstRowLastColumn="0" w:lastRowFirstColumn="0" w:lastRowLastColumn="0"/>
              <w:rPr>
                <w:ins w:id="1854" w:author="ara952 reza" w:date="2020-09-09T16:15:00Z"/>
              </w:rPr>
            </w:pPr>
            <w:ins w:id="1855" w:author="ara952 reza" w:date="2020-09-09T16:17:00Z">
              <w:r>
                <w:t>1.61</w:t>
              </w:r>
            </w:ins>
          </w:p>
        </w:tc>
        <w:tc>
          <w:tcPr>
            <w:tcW w:w="708" w:type="dxa"/>
          </w:tcPr>
          <w:p w14:paraId="4EC2CB82" w14:textId="55034543" w:rsidR="004F1DCB" w:rsidRDefault="004F1DCB">
            <w:pPr>
              <w:jc w:val="center"/>
              <w:cnfStyle w:val="000000100000" w:firstRow="0" w:lastRow="0" w:firstColumn="0" w:lastColumn="0" w:oddVBand="0" w:evenVBand="0" w:oddHBand="1" w:evenHBand="0" w:firstRowFirstColumn="0" w:firstRowLastColumn="0" w:lastRowFirstColumn="0" w:lastRowLastColumn="0"/>
              <w:rPr>
                <w:ins w:id="1856" w:author="ara952 reza" w:date="2020-09-08T21:21:00Z"/>
              </w:rPr>
              <w:pPrChange w:id="185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0.92</w:t>
            </w:r>
          </w:p>
        </w:tc>
      </w:tr>
      <w:tr w:rsidR="004A4893" w14:paraId="7A25DD49" w14:textId="77777777" w:rsidTr="004A4893">
        <w:trPr>
          <w:ins w:id="1858"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tcPr>
          <w:p w14:paraId="5DDDC61D" w14:textId="77777777" w:rsidR="004F1DCB" w:rsidRDefault="004F1DCB" w:rsidP="00172F2F">
            <w:pPr>
              <w:jc w:val="both"/>
              <w:rPr>
                <w:ins w:id="1859" w:author="ara952 reza" w:date="2020-09-08T21:21:00Z"/>
              </w:rPr>
            </w:pPr>
          </w:p>
        </w:tc>
        <w:tc>
          <w:tcPr>
            <w:tcW w:w="891" w:type="dxa"/>
          </w:tcPr>
          <w:p w14:paraId="200634D5"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60" w:author="ara952 reza" w:date="2020-09-08T21:21:00Z"/>
              </w:rPr>
              <w:pPrChange w:id="1861"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667" w:type="dxa"/>
          </w:tcPr>
          <w:p w14:paraId="2925913E"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62" w:author="ara952 reza" w:date="2020-09-08T21:21:00Z"/>
              </w:rPr>
              <w:pPrChange w:id="1863"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tcPr>
          <w:p w14:paraId="2141C467"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64" w:author="ara952 reza" w:date="2020-09-08T21:21:00Z"/>
              </w:rPr>
              <w:pPrChange w:id="186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gridSpan w:val="2"/>
          </w:tcPr>
          <w:p w14:paraId="731864D4"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66" w:author="ara952 reza" w:date="2020-09-08T21:21:00Z"/>
              </w:rPr>
              <w:pPrChange w:id="1867"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8" w:type="dxa"/>
          </w:tcPr>
          <w:p w14:paraId="09E108D0"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68" w:author="ara952 reza" w:date="2020-09-08T21:21:00Z"/>
              </w:rPr>
              <w:pPrChange w:id="1869"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tcPr>
          <w:p w14:paraId="191BC757"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70" w:author="ara952 reza" w:date="2020-09-08T21:21:00Z"/>
              </w:rPr>
              <w:pPrChange w:id="1871"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1701" w:type="dxa"/>
          </w:tcPr>
          <w:p w14:paraId="2F83A4B9"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72" w:author="ara952 reza" w:date="2020-09-09T16:15:00Z"/>
              </w:rPr>
            </w:pPr>
          </w:p>
        </w:tc>
        <w:tc>
          <w:tcPr>
            <w:tcW w:w="1134" w:type="dxa"/>
          </w:tcPr>
          <w:p w14:paraId="25E788A6"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873" w:author="ara952 reza" w:date="2020-09-09T16:15:00Z"/>
              </w:rPr>
            </w:pPr>
          </w:p>
        </w:tc>
        <w:tc>
          <w:tcPr>
            <w:tcW w:w="708" w:type="dxa"/>
          </w:tcPr>
          <w:p w14:paraId="59BB1BC9" w14:textId="7CAD7828" w:rsidR="004F1DCB" w:rsidRDefault="004F1DCB">
            <w:pPr>
              <w:jc w:val="center"/>
              <w:cnfStyle w:val="000000000000" w:firstRow="0" w:lastRow="0" w:firstColumn="0" w:lastColumn="0" w:oddVBand="0" w:evenVBand="0" w:oddHBand="0" w:evenHBand="0" w:firstRowFirstColumn="0" w:firstRowLastColumn="0" w:lastRowFirstColumn="0" w:lastRowLastColumn="0"/>
              <w:rPr>
                <w:ins w:id="1874" w:author="ara952 reza" w:date="2020-09-08T21:21:00Z"/>
              </w:rPr>
              <w:pPrChange w:id="187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r>
      <w:tr w:rsidR="004A4893" w14:paraId="522B22B6" w14:textId="77777777" w:rsidTr="004A4893">
        <w:trPr>
          <w:cnfStyle w:val="000000100000" w:firstRow="0" w:lastRow="0" w:firstColumn="0" w:lastColumn="0" w:oddVBand="0" w:evenVBand="0" w:oddHBand="1" w:evenHBand="0" w:firstRowFirstColumn="0" w:firstRowLastColumn="0" w:lastRowFirstColumn="0" w:lastRowLastColumn="0"/>
          <w:ins w:id="1876"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val="restart"/>
          </w:tcPr>
          <w:p w14:paraId="5EADF438" w14:textId="77777777" w:rsidR="004F1DCB" w:rsidRDefault="004F1DCB" w:rsidP="00172F2F">
            <w:pPr>
              <w:jc w:val="both"/>
              <w:rPr>
                <w:ins w:id="1877" w:author="ara952 reza" w:date="2020-09-08T21:22:00Z"/>
                <w:b w:val="0"/>
                <w:bCs w:val="0"/>
              </w:rPr>
            </w:pPr>
          </w:p>
          <w:p w14:paraId="19A72F9C" w14:textId="339786D0" w:rsidR="004F1DCB" w:rsidRDefault="004F1DCB" w:rsidP="00172F2F">
            <w:pPr>
              <w:jc w:val="both"/>
              <w:rPr>
                <w:ins w:id="1878" w:author="ara952 reza" w:date="2020-09-08T21:21:00Z"/>
              </w:rPr>
            </w:pPr>
            <w:ins w:id="1879" w:author="ara952 reza" w:date="2020-09-08T21:22:00Z">
              <w:r>
                <w:t>Salinity</w:t>
              </w:r>
            </w:ins>
          </w:p>
        </w:tc>
        <w:tc>
          <w:tcPr>
            <w:tcW w:w="891" w:type="dxa"/>
          </w:tcPr>
          <w:p w14:paraId="3DDA3157" w14:textId="7CAC104F" w:rsidR="004F1DCB" w:rsidRDefault="004F1DCB">
            <w:pPr>
              <w:jc w:val="center"/>
              <w:cnfStyle w:val="000000100000" w:firstRow="0" w:lastRow="0" w:firstColumn="0" w:lastColumn="0" w:oddVBand="0" w:evenVBand="0" w:oddHBand="1" w:evenHBand="0" w:firstRowFirstColumn="0" w:firstRowLastColumn="0" w:lastRowFirstColumn="0" w:lastRowLastColumn="0"/>
              <w:rPr>
                <w:ins w:id="1880" w:author="ara952 reza" w:date="2020-09-08T21:21:00Z"/>
              </w:rPr>
              <w:pPrChange w:id="188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882" w:author="ara952 reza" w:date="2020-09-08T21:22:00Z">
              <w:r>
                <w:t>Surface</w:t>
              </w:r>
            </w:ins>
          </w:p>
        </w:tc>
        <w:tc>
          <w:tcPr>
            <w:tcW w:w="667" w:type="dxa"/>
          </w:tcPr>
          <w:p w14:paraId="76A39CE3" w14:textId="060AF819" w:rsidR="004F1DCB" w:rsidRDefault="004F1DCB">
            <w:pPr>
              <w:jc w:val="center"/>
              <w:cnfStyle w:val="000000100000" w:firstRow="0" w:lastRow="0" w:firstColumn="0" w:lastColumn="0" w:oddVBand="0" w:evenVBand="0" w:oddHBand="1" w:evenHBand="0" w:firstRowFirstColumn="0" w:firstRowLastColumn="0" w:lastRowFirstColumn="0" w:lastRowLastColumn="0"/>
              <w:rPr>
                <w:ins w:id="1883" w:author="ara952 reza" w:date="2020-09-08T21:21:00Z"/>
              </w:rPr>
              <w:pPrChange w:id="188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0.66</w:t>
            </w:r>
          </w:p>
        </w:tc>
        <w:tc>
          <w:tcPr>
            <w:tcW w:w="709" w:type="dxa"/>
          </w:tcPr>
          <w:p w14:paraId="7DC698D6" w14:textId="29D46B3E" w:rsidR="004F1DCB" w:rsidRDefault="004F1DCB">
            <w:pPr>
              <w:jc w:val="center"/>
              <w:cnfStyle w:val="000000100000" w:firstRow="0" w:lastRow="0" w:firstColumn="0" w:lastColumn="0" w:oddVBand="0" w:evenVBand="0" w:oddHBand="1" w:evenHBand="0" w:firstRowFirstColumn="0" w:firstRowLastColumn="0" w:lastRowFirstColumn="0" w:lastRowLastColumn="0"/>
              <w:rPr>
                <w:ins w:id="1885" w:author="ara952 reza" w:date="2020-09-08T21:21:00Z"/>
              </w:rPr>
              <w:pPrChange w:id="1886"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0.19</w:t>
            </w:r>
          </w:p>
        </w:tc>
        <w:tc>
          <w:tcPr>
            <w:tcW w:w="709" w:type="dxa"/>
            <w:gridSpan w:val="2"/>
          </w:tcPr>
          <w:p w14:paraId="46E24AFE" w14:textId="63FFC727" w:rsidR="004F1DCB" w:rsidRDefault="004F1DCB">
            <w:pPr>
              <w:jc w:val="center"/>
              <w:cnfStyle w:val="000000100000" w:firstRow="0" w:lastRow="0" w:firstColumn="0" w:lastColumn="0" w:oddVBand="0" w:evenVBand="0" w:oddHBand="1" w:evenHBand="0" w:firstRowFirstColumn="0" w:firstRowLastColumn="0" w:lastRowFirstColumn="0" w:lastRowLastColumn="0"/>
              <w:rPr>
                <w:ins w:id="1887" w:author="ara952 reza" w:date="2020-09-08T21:21:00Z"/>
              </w:rPr>
              <w:pPrChange w:id="1888"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1.00</w:t>
            </w:r>
          </w:p>
        </w:tc>
        <w:tc>
          <w:tcPr>
            <w:tcW w:w="708" w:type="dxa"/>
          </w:tcPr>
          <w:p w14:paraId="7263D8D9" w14:textId="74755F88" w:rsidR="004F1DCB" w:rsidRDefault="004F1DCB">
            <w:pPr>
              <w:jc w:val="center"/>
              <w:cnfStyle w:val="000000100000" w:firstRow="0" w:lastRow="0" w:firstColumn="0" w:lastColumn="0" w:oddVBand="0" w:evenVBand="0" w:oddHBand="1" w:evenHBand="0" w:firstRowFirstColumn="0" w:firstRowLastColumn="0" w:lastRowFirstColumn="0" w:lastRowLastColumn="0"/>
              <w:rPr>
                <w:ins w:id="1889" w:author="ara952 reza" w:date="2020-09-08T21:21:00Z"/>
              </w:rPr>
              <w:pPrChange w:id="189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-0.01</w:t>
            </w:r>
          </w:p>
        </w:tc>
        <w:tc>
          <w:tcPr>
            <w:tcW w:w="709" w:type="dxa"/>
          </w:tcPr>
          <w:p w14:paraId="7B82F038" w14:textId="24A25554" w:rsidR="004F1DCB" w:rsidRDefault="004F1DCB">
            <w:pPr>
              <w:jc w:val="center"/>
              <w:cnfStyle w:val="000000100000" w:firstRow="0" w:lastRow="0" w:firstColumn="0" w:lastColumn="0" w:oddVBand="0" w:evenVBand="0" w:oddHBand="1" w:evenHBand="0" w:firstRowFirstColumn="0" w:firstRowLastColumn="0" w:lastRowFirstColumn="0" w:lastRowLastColumn="0"/>
              <w:rPr>
                <w:ins w:id="1891" w:author="ara952 reza" w:date="2020-09-08T21:21:00Z"/>
              </w:rPr>
              <w:pPrChange w:id="1892"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0.15</w:t>
            </w:r>
          </w:p>
        </w:tc>
        <w:tc>
          <w:tcPr>
            <w:tcW w:w="1701" w:type="dxa"/>
          </w:tcPr>
          <w:p w14:paraId="58A64DB0" w14:textId="1976DF83" w:rsidR="004F1DCB" w:rsidRDefault="000C750B">
            <w:pPr>
              <w:jc w:val="center"/>
              <w:cnfStyle w:val="000000100000" w:firstRow="0" w:lastRow="0" w:firstColumn="0" w:lastColumn="0" w:oddVBand="0" w:evenVBand="0" w:oddHBand="1" w:evenHBand="0" w:firstRowFirstColumn="0" w:firstRowLastColumn="0" w:lastRowFirstColumn="0" w:lastRowLastColumn="0"/>
              <w:rPr>
                <w:ins w:id="1893" w:author="ara952 reza" w:date="2020-09-09T16:15:00Z"/>
              </w:rPr>
            </w:pPr>
            <w:ins w:id="1894" w:author="ara952 reza" w:date="2020-09-09T16:24:00Z">
              <w:r>
                <w:t>0.06</w:t>
              </w:r>
            </w:ins>
          </w:p>
        </w:tc>
        <w:tc>
          <w:tcPr>
            <w:tcW w:w="1134" w:type="dxa"/>
          </w:tcPr>
          <w:p w14:paraId="3983CEE9" w14:textId="46C835DB" w:rsidR="004F1DCB" w:rsidRDefault="000C750B">
            <w:pPr>
              <w:jc w:val="center"/>
              <w:cnfStyle w:val="000000100000" w:firstRow="0" w:lastRow="0" w:firstColumn="0" w:lastColumn="0" w:oddVBand="0" w:evenVBand="0" w:oddHBand="1" w:evenHBand="0" w:firstRowFirstColumn="0" w:firstRowLastColumn="0" w:lastRowFirstColumn="0" w:lastRowLastColumn="0"/>
              <w:rPr>
                <w:ins w:id="1895" w:author="ara952 reza" w:date="2020-09-09T16:15:00Z"/>
              </w:rPr>
            </w:pPr>
            <w:ins w:id="1896" w:author="ara952 reza" w:date="2020-09-09T16:24:00Z">
              <w:r>
                <w:t>0.</w:t>
              </w:r>
            </w:ins>
            <w:ins w:id="1897" w:author="ara952 reza" w:date="2020-09-09T16:25:00Z">
              <w:r>
                <w:t>26</w:t>
              </w:r>
            </w:ins>
          </w:p>
        </w:tc>
        <w:tc>
          <w:tcPr>
            <w:tcW w:w="708" w:type="dxa"/>
          </w:tcPr>
          <w:p w14:paraId="69468A0E" w14:textId="3E72145B" w:rsidR="004F1DCB" w:rsidRDefault="004F1DCB">
            <w:pPr>
              <w:jc w:val="center"/>
              <w:cnfStyle w:val="000000100000" w:firstRow="0" w:lastRow="0" w:firstColumn="0" w:lastColumn="0" w:oddVBand="0" w:evenVBand="0" w:oddHBand="1" w:evenHBand="0" w:firstRowFirstColumn="0" w:firstRowLastColumn="0" w:lastRowFirstColumn="0" w:lastRowLastColumn="0"/>
              <w:rPr>
                <w:ins w:id="1898" w:author="ara952 reza" w:date="2020-09-08T21:21:00Z"/>
              </w:rPr>
              <w:pPrChange w:id="1899"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0.44</w:t>
            </w:r>
          </w:p>
        </w:tc>
      </w:tr>
      <w:tr w:rsidR="004A4893" w14:paraId="07F0B42D" w14:textId="77777777" w:rsidTr="004A4893">
        <w:trPr>
          <w:ins w:id="1900"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5BDF81F9" w14:textId="77777777" w:rsidR="004F1DCB" w:rsidRDefault="004F1DCB" w:rsidP="00172F2F">
            <w:pPr>
              <w:jc w:val="both"/>
              <w:rPr>
                <w:ins w:id="1901" w:author="ara952 reza" w:date="2020-09-08T21:21:00Z"/>
              </w:rPr>
            </w:pPr>
          </w:p>
        </w:tc>
        <w:tc>
          <w:tcPr>
            <w:tcW w:w="891" w:type="dxa"/>
          </w:tcPr>
          <w:p w14:paraId="288A0FD7" w14:textId="111F4020" w:rsidR="004F1DCB" w:rsidRDefault="004F1DCB">
            <w:pPr>
              <w:jc w:val="center"/>
              <w:cnfStyle w:val="000000000000" w:firstRow="0" w:lastRow="0" w:firstColumn="0" w:lastColumn="0" w:oddVBand="0" w:evenVBand="0" w:oddHBand="0" w:evenHBand="0" w:firstRowFirstColumn="0" w:firstRowLastColumn="0" w:lastRowFirstColumn="0" w:lastRowLastColumn="0"/>
              <w:rPr>
                <w:ins w:id="1902" w:author="ara952 reza" w:date="2020-09-08T21:21:00Z"/>
              </w:rPr>
              <w:pPrChange w:id="1903"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904" w:author="ara952 reza" w:date="2020-09-08T21:22:00Z">
              <w:r>
                <w:t>Middle</w:t>
              </w:r>
            </w:ins>
          </w:p>
        </w:tc>
        <w:tc>
          <w:tcPr>
            <w:tcW w:w="667" w:type="dxa"/>
          </w:tcPr>
          <w:p w14:paraId="538E718A" w14:textId="3788FA6C" w:rsidR="004F1DCB" w:rsidRDefault="004F1DCB">
            <w:pPr>
              <w:jc w:val="center"/>
              <w:cnfStyle w:val="000000000000" w:firstRow="0" w:lastRow="0" w:firstColumn="0" w:lastColumn="0" w:oddVBand="0" w:evenVBand="0" w:oddHBand="0" w:evenHBand="0" w:firstRowFirstColumn="0" w:firstRowLastColumn="0" w:lastRowFirstColumn="0" w:lastRowLastColumn="0"/>
              <w:rPr>
                <w:ins w:id="1905" w:author="ara952 reza" w:date="2020-09-08T21:21:00Z"/>
              </w:rPr>
              <w:pPrChange w:id="1906"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0.88</w:t>
            </w:r>
          </w:p>
        </w:tc>
        <w:tc>
          <w:tcPr>
            <w:tcW w:w="709" w:type="dxa"/>
          </w:tcPr>
          <w:p w14:paraId="1AA68B15" w14:textId="15C252F1" w:rsidR="004F1DCB" w:rsidRDefault="004F1DCB">
            <w:pPr>
              <w:jc w:val="center"/>
              <w:cnfStyle w:val="000000000000" w:firstRow="0" w:lastRow="0" w:firstColumn="0" w:lastColumn="0" w:oddVBand="0" w:evenVBand="0" w:oddHBand="0" w:evenHBand="0" w:firstRowFirstColumn="0" w:firstRowLastColumn="0" w:lastRowFirstColumn="0" w:lastRowLastColumn="0"/>
              <w:rPr>
                <w:ins w:id="1907" w:author="ara952 reza" w:date="2020-09-08T21:21:00Z"/>
              </w:rPr>
              <w:pPrChange w:id="1908"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0.21</w:t>
            </w:r>
          </w:p>
        </w:tc>
        <w:tc>
          <w:tcPr>
            <w:tcW w:w="709" w:type="dxa"/>
            <w:gridSpan w:val="2"/>
          </w:tcPr>
          <w:p w14:paraId="02327734" w14:textId="1E71B9FC" w:rsidR="004F1DCB" w:rsidRDefault="004F1DCB">
            <w:pPr>
              <w:jc w:val="center"/>
              <w:cnfStyle w:val="000000000000" w:firstRow="0" w:lastRow="0" w:firstColumn="0" w:lastColumn="0" w:oddVBand="0" w:evenVBand="0" w:oddHBand="0" w:evenHBand="0" w:firstRowFirstColumn="0" w:firstRowLastColumn="0" w:lastRowFirstColumn="0" w:lastRowLastColumn="0"/>
              <w:rPr>
                <w:ins w:id="1909" w:author="ara952 reza" w:date="2020-09-08T21:21:00Z"/>
              </w:rPr>
              <w:pPrChange w:id="1910"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1.00</w:t>
            </w:r>
          </w:p>
        </w:tc>
        <w:tc>
          <w:tcPr>
            <w:tcW w:w="708" w:type="dxa"/>
          </w:tcPr>
          <w:p w14:paraId="6513BFCF" w14:textId="6FC4287F" w:rsidR="004F1DCB" w:rsidRDefault="004F1DCB">
            <w:pPr>
              <w:jc w:val="center"/>
              <w:cnfStyle w:val="000000000000" w:firstRow="0" w:lastRow="0" w:firstColumn="0" w:lastColumn="0" w:oddVBand="0" w:evenVBand="0" w:oddHBand="0" w:evenHBand="0" w:firstRowFirstColumn="0" w:firstRowLastColumn="0" w:lastRowFirstColumn="0" w:lastRowLastColumn="0"/>
              <w:rPr>
                <w:ins w:id="1911" w:author="ara952 reza" w:date="2020-09-08T21:21:00Z"/>
              </w:rPr>
              <w:pPrChange w:id="191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-0.02</w:t>
            </w:r>
          </w:p>
        </w:tc>
        <w:tc>
          <w:tcPr>
            <w:tcW w:w="709" w:type="dxa"/>
          </w:tcPr>
          <w:p w14:paraId="41B251B3" w14:textId="3211DD24" w:rsidR="004F1DCB" w:rsidRDefault="004F1DCB">
            <w:pPr>
              <w:jc w:val="center"/>
              <w:cnfStyle w:val="000000000000" w:firstRow="0" w:lastRow="0" w:firstColumn="0" w:lastColumn="0" w:oddVBand="0" w:evenVBand="0" w:oddHBand="0" w:evenHBand="0" w:firstRowFirstColumn="0" w:firstRowLastColumn="0" w:lastRowFirstColumn="0" w:lastRowLastColumn="0"/>
              <w:rPr>
                <w:ins w:id="1913" w:author="ara952 reza" w:date="2020-09-08T21:21:00Z"/>
              </w:rPr>
              <w:pPrChange w:id="1914"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0.18</w:t>
            </w:r>
          </w:p>
        </w:tc>
        <w:tc>
          <w:tcPr>
            <w:tcW w:w="1701" w:type="dxa"/>
          </w:tcPr>
          <w:p w14:paraId="1E77178A" w14:textId="1C649809" w:rsidR="004F1DCB" w:rsidRDefault="000C750B">
            <w:pPr>
              <w:jc w:val="center"/>
              <w:cnfStyle w:val="000000000000" w:firstRow="0" w:lastRow="0" w:firstColumn="0" w:lastColumn="0" w:oddVBand="0" w:evenVBand="0" w:oddHBand="0" w:evenHBand="0" w:firstRowFirstColumn="0" w:firstRowLastColumn="0" w:lastRowFirstColumn="0" w:lastRowLastColumn="0"/>
              <w:rPr>
                <w:ins w:id="1915" w:author="ara952 reza" w:date="2020-09-09T16:15:00Z"/>
              </w:rPr>
            </w:pPr>
            <w:ins w:id="1916" w:author="ara952 reza" w:date="2020-09-09T16:24:00Z">
              <w:r>
                <w:t>0.17</w:t>
              </w:r>
            </w:ins>
          </w:p>
        </w:tc>
        <w:tc>
          <w:tcPr>
            <w:tcW w:w="1134" w:type="dxa"/>
          </w:tcPr>
          <w:p w14:paraId="3ABA2904" w14:textId="63A45F06" w:rsidR="004F1DCB" w:rsidRDefault="000C750B">
            <w:pPr>
              <w:jc w:val="center"/>
              <w:cnfStyle w:val="000000000000" w:firstRow="0" w:lastRow="0" w:firstColumn="0" w:lastColumn="0" w:oddVBand="0" w:evenVBand="0" w:oddHBand="0" w:evenHBand="0" w:firstRowFirstColumn="0" w:firstRowLastColumn="0" w:lastRowFirstColumn="0" w:lastRowLastColumn="0"/>
              <w:rPr>
                <w:ins w:id="1917" w:author="ara952 reza" w:date="2020-09-09T16:15:00Z"/>
              </w:rPr>
            </w:pPr>
            <w:ins w:id="1918" w:author="ara952 reza" w:date="2020-09-09T16:25:00Z">
              <w:r>
                <w:t>0.41</w:t>
              </w:r>
            </w:ins>
          </w:p>
        </w:tc>
        <w:tc>
          <w:tcPr>
            <w:tcW w:w="708" w:type="dxa"/>
          </w:tcPr>
          <w:p w14:paraId="70F52747" w14:textId="10A5910C" w:rsidR="004F1DCB" w:rsidRDefault="004F1DCB">
            <w:pPr>
              <w:jc w:val="center"/>
              <w:cnfStyle w:val="000000000000" w:firstRow="0" w:lastRow="0" w:firstColumn="0" w:lastColumn="0" w:oddVBand="0" w:evenVBand="0" w:oddHBand="0" w:evenHBand="0" w:firstRowFirstColumn="0" w:firstRowLastColumn="0" w:lastRowFirstColumn="0" w:lastRowLastColumn="0"/>
              <w:rPr>
                <w:ins w:id="1919" w:author="ara952 reza" w:date="2020-09-08T21:21:00Z"/>
              </w:rPr>
              <w:pPrChange w:id="1920"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0.74</w:t>
            </w:r>
          </w:p>
        </w:tc>
      </w:tr>
      <w:tr w:rsidR="004A4893" w14:paraId="5C502CFE" w14:textId="77777777" w:rsidTr="004A4893">
        <w:trPr>
          <w:cnfStyle w:val="000000100000" w:firstRow="0" w:lastRow="0" w:firstColumn="0" w:lastColumn="0" w:oddVBand="0" w:evenVBand="0" w:oddHBand="1" w:evenHBand="0" w:firstRowFirstColumn="0" w:firstRowLastColumn="0" w:lastRowFirstColumn="0" w:lastRowLastColumn="0"/>
          <w:ins w:id="1921"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383CCCAF" w14:textId="77777777" w:rsidR="004F1DCB" w:rsidRDefault="004F1DCB" w:rsidP="00172F2F">
            <w:pPr>
              <w:jc w:val="both"/>
              <w:rPr>
                <w:ins w:id="1922" w:author="ara952 reza" w:date="2020-09-08T21:21:00Z"/>
              </w:rPr>
            </w:pPr>
          </w:p>
        </w:tc>
        <w:tc>
          <w:tcPr>
            <w:tcW w:w="891" w:type="dxa"/>
          </w:tcPr>
          <w:p w14:paraId="0F85211B" w14:textId="2DD2D8D6" w:rsidR="004F1DCB" w:rsidRDefault="004F1DCB">
            <w:pPr>
              <w:jc w:val="center"/>
              <w:cnfStyle w:val="000000100000" w:firstRow="0" w:lastRow="0" w:firstColumn="0" w:lastColumn="0" w:oddVBand="0" w:evenVBand="0" w:oddHBand="1" w:evenHBand="0" w:firstRowFirstColumn="0" w:firstRowLastColumn="0" w:lastRowFirstColumn="0" w:lastRowLastColumn="0"/>
              <w:rPr>
                <w:ins w:id="1923" w:author="ara952 reza" w:date="2020-09-08T21:21:00Z"/>
              </w:rPr>
              <w:pPrChange w:id="192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925" w:author="ara952 reza" w:date="2020-09-08T21:22:00Z">
              <w:r>
                <w:t>Bottom</w:t>
              </w:r>
            </w:ins>
          </w:p>
        </w:tc>
        <w:tc>
          <w:tcPr>
            <w:tcW w:w="667" w:type="dxa"/>
          </w:tcPr>
          <w:p w14:paraId="0153BFE3" w14:textId="66E293BA" w:rsidR="004F1DCB" w:rsidRDefault="004F1DCB">
            <w:pPr>
              <w:jc w:val="center"/>
              <w:cnfStyle w:val="000000100000" w:firstRow="0" w:lastRow="0" w:firstColumn="0" w:lastColumn="0" w:oddVBand="0" w:evenVBand="0" w:oddHBand="1" w:evenHBand="0" w:firstRowFirstColumn="0" w:firstRowLastColumn="0" w:lastRowFirstColumn="0" w:lastRowLastColumn="0"/>
              <w:rPr>
                <w:ins w:id="1926" w:author="ara952 reza" w:date="2020-09-08T21:21:00Z"/>
              </w:rPr>
              <w:pPrChange w:id="192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0.91</w:t>
            </w:r>
          </w:p>
        </w:tc>
        <w:tc>
          <w:tcPr>
            <w:tcW w:w="709" w:type="dxa"/>
          </w:tcPr>
          <w:p w14:paraId="04F507FD" w14:textId="3F8C9A26" w:rsidR="004F1DCB" w:rsidRDefault="004F1DCB">
            <w:pPr>
              <w:jc w:val="center"/>
              <w:cnfStyle w:val="000000100000" w:firstRow="0" w:lastRow="0" w:firstColumn="0" w:lastColumn="0" w:oddVBand="0" w:evenVBand="0" w:oddHBand="1" w:evenHBand="0" w:firstRowFirstColumn="0" w:firstRowLastColumn="0" w:lastRowFirstColumn="0" w:lastRowLastColumn="0"/>
              <w:rPr>
                <w:ins w:id="1928" w:author="ara952 reza" w:date="2020-09-08T21:21:00Z"/>
              </w:rPr>
              <w:pPrChange w:id="1929"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0.22</w:t>
            </w:r>
          </w:p>
        </w:tc>
        <w:tc>
          <w:tcPr>
            <w:tcW w:w="709" w:type="dxa"/>
            <w:gridSpan w:val="2"/>
          </w:tcPr>
          <w:p w14:paraId="474021F1" w14:textId="67F47464" w:rsidR="004F1DCB" w:rsidRDefault="004F1DCB">
            <w:pPr>
              <w:jc w:val="center"/>
              <w:cnfStyle w:val="000000100000" w:firstRow="0" w:lastRow="0" w:firstColumn="0" w:lastColumn="0" w:oddVBand="0" w:evenVBand="0" w:oddHBand="1" w:evenHBand="0" w:firstRowFirstColumn="0" w:firstRowLastColumn="0" w:lastRowFirstColumn="0" w:lastRowLastColumn="0"/>
              <w:rPr>
                <w:ins w:id="1930" w:author="ara952 reza" w:date="2020-09-08T21:21:00Z"/>
              </w:rPr>
              <w:pPrChange w:id="193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1.00</w:t>
            </w:r>
          </w:p>
        </w:tc>
        <w:tc>
          <w:tcPr>
            <w:tcW w:w="708" w:type="dxa"/>
          </w:tcPr>
          <w:p w14:paraId="02630642" w14:textId="7B118202" w:rsidR="004F1DCB" w:rsidRDefault="004F1DCB">
            <w:pPr>
              <w:jc w:val="center"/>
              <w:cnfStyle w:val="000000100000" w:firstRow="0" w:lastRow="0" w:firstColumn="0" w:lastColumn="0" w:oddVBand="0" w:evenVBand="0" w:oddHBand="1" w:evenHBand="0" w:firstRowFirstColumn="0" w:firstRowLastColumn="0" w:lastRowFirstColumn="0" w:lastRowLastColumn="0"/>
              <w:rPr>
                <w:ins w:id="1932" w:author="ara952 reza" w:date="2020-09-08T21:21:00Z"/>
              </w:rPr>
              <w:pPrChange w:id="1933"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-0.05</w:t>
            </w:r>
          </w:p>
        </w:tc>
        <w:tc>
          <w:tcPr>
            <w:tcW w:w="709" w:type="dxa"/>
          </w:tcPr>
          <w:p w14:paraId="2BF3D530" w14:textId="6CF15055" w:rsidR="004F1DCB" w:rsidRDefault="004F1DCB">
            <w:pPr>
              <w:jc w:val="center"/>
              <w:cnfStyle w:val="000000100000" w:firstRow="0" w:lastRow="0" w:firstColumn="0" w:lastColumn="0" w:oddVBand="0" w:evenVBand="0" w:oddHBand="1" w:evenHBand="0" w:firstRowFirstColumn="0" w:firstRowLastColumn="0" w:lastRowFirstColumn="0" w:lastRowLastColumn="0"/>
              <w:rPr>
                <w:ins w:id="1934" w:author="ara952 reza" w:date="2020-09-08T21:21:00Z"/>
              </w:rPr>
              <w:pPrChange w:id="1935"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0.19</w:t>
            </w:r>
          </w:p>
        </w:tc>
        <w:tc>
          <w:tcPr>
            <w:tcW w:w="1701" w:type="dxa"/>
          </w:tcPr>
          <w:p w14:paraId="6ACA827B" w14:textId="3CDFE289" w:rsidR="004F1DCB" w:rsidRDefault="000C750B">
            <w:pPr>
              <w:jc w:val="center"/>
              <w:cnfStyle w:val="000000100000" w:firstRow="0" w:lastRow="0" w:firstColumn="0" w:lastColumn="0" w:oddVBand="0" w:evenVBand="0" w:oddHBand="1" w:evenHBand="0" w:firstRowFirstColumn="0" w:firstRowLastColumn="0" w:lastRowFirstColumn="0" w:lastRowLastColumn="0"/>
              <w:rPr>
                <w:ins w:id="1936" w:author="ara952 reza" w:date="2020-09-09T16:15:00Z"/>
              </w:rPr>
            </w:pPr>
            <w:ins w:id="1937" w:author="ara952 reza" w:date="2020-09-09T16:24:00Z">
              <w:r>
                <w:t>0.24</w:t>
              </w:r>
            </w:ins>
          </w:p>
        </w:tc>
        <w:tc>
          <w:tcPr>
            <w:tcW w:w="1134" w:type="dxa"/>
          </w:tcPr>
          <w:p w14:paraId="0EBEA67A" w14:textId="30C1ACC0" w:rsidR="004F1DCB" w:rsidRDefault="000C750B">
            <w:pPr>
              <w:jc w:val="center"/>
              <w:cnfStyle w:val="000000100000" w:firstRow="0" w:lastRow="0" w:firstColumn="0" w:lastColumn="0" w:oddVBand="0" w:evenVBand="0" w:oddHBand="1" w:evenHBand="0" w:firstRowFirstColumn="0" w:firstRowLastColumn="0" w:lastRowFirstColumn="0" w:lastRowLastColumn="0"/>
              <w:rPr>
                <w:ins w:id="1938" w:author="ara952 reza" w:date="2020-09-09T16:15:00Z"/>
              </w:rPr>
            </w:pPr>
            <w:ins w:id="1939" w:author="ara952 reza" w:date="2020-09-09T16:25:00Z">
              <w:r>
                <w:t>0.49</w:t>
              </w:r>
            </w:ins>
          </w:p>
        </w:tc>
        <w:tc>
          <w:tcPr>
            <w:tcW w:w="708" w:type="dxa"/>
          </w:tcPr>
          <w:p w14:paraId="444669A8" w14:textId="12C44603" w:rsidR="004F1DCB" w:rsidRDefault="004F1DCB">
            <w:pPr>
              <w:jc w:val="center"/>
              <w:cnfStyle w:val="000000100000" w:firstRow="0" w:lastRow="0" w:firstColumn="0" w:lastColumn="0" w:oddVBand="0" w:evenVBand="0" w:oddHBand="1" w:evenHBand="0" w:firstRowFirstColumn="0" w:firstRowLastColumn="0" w:lastRowFirstColumn="0" w:lastRowLastColumn="0"/>
              <w:rPr>
                <w:ins w:id="1940" w:author="ara952 reza" w:date="2020-09-08T21:21:00Z"/>
              </w:rPr>
              <w:pPrChange w:id="194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0.79</w:t>
            </w:r>
          </w:p>
        </w:tc>
      </w:tr>
    </w:tbl>
    <w:p w14:paraId="55B9857F" w14:textId="6A1D61D0" w:rsidR="003E5A56" w:rsidRDefault="00360785" w:rsidP="00172F2F">
      <w:pPr>
        <w:spacing w:after="0"/>
        <w:jc w:val="both"/>
        <w:rPr>
          <w:ins w:id="1942" w:author="ara952 reza" w:date="2020-09-06T12:13:00Z"/>
        </w:rPr>
      </w:pPr>
      <w:ins w:id="1943" w:author="ara952 reza" w:date="2020-09-08T21:17:00Z">
        <w:r>
          <w:t xml:space="preserve"> </w:t>
        </w:r>
      </w:ins>
    </w:p>
    <w:p w14:paraId="519244F1" w14:textId="7F0A1753" w:rsidR="003E5A56" w:rsidRDefault="003E5A56" w:rsidP="00172F2F">
      <w:pPr>
        <w:spacing w:after="0"/>
        <w:jc w:val="both"/>
        <w:rPr>
          <w:ins w:id="1944" w:author="ara952 reza" w:date="2020-09-08T21:14:00Z"/>
        </w:rPr>
      </w:pPr>
    </w:p>
    <w:p w14:paraId="412DB720" w14:textId="3AD4EBDB" w:rsidR="00360785" w:rsidRDefault="00CD6774" w:rsidP="00172F2F">
      <w:pPr>
        <w:spacing w:after="0"/>
        <w:jc w:val="both"/>
        <w:rPr>
          <w:ins w:id="1945" w:author="ara952 reza" w:date="2020-09-08T21:14:00Z"/>
        </w:rPr>
      </w:pPr>
      <w:ins w:id="1946" w:author="ara952 reza" w:date="2020-09-08T21:36:00Z">
        <w:r>
          <w:t>The</w:t>
        </w:r>
      </w:ins>
      <w:ins w:id="1947" w:author="ara952 reza" w:date="2020-09-08T21:38:00Z">
        <w:r>
          <w:t>re is a high cor</w:t>
        </w:r>
      </w:ins>
      <w:ins w:id="1948" w:author="ara952 reza" w:date="2020-09-08T21:39:00Z">
        <w:r>
          <w:t xml:space="preserve">relation between model prediction and observation values </w:t>
        </w:r>
      </w:ins>
      <w:ins w:id="1949" w:author="ara952 reza" w:date="2020-09-08T21:40:00Z">
        <w:r>
          <w:t xml:space="preserve">for temperature in all three layers, while the RMSE, </w:t>
        </w:r>
      </w:ins>
      <w:ins w:id="1950" w:author="ara952 reza" w:date="2020-09-08T21:41:00Z">
        <w:r>
          <w:t>AE, and AEE are all small in comparison to the variability of observations</w:t>
        </w:r>
      </w:ins>
      <w:ins w:id="1951" w:author="ara952 reza" w:date="2020-09-08T22:48:00Z">
        <w:r w:rsidR="00E61E31">
          <w:t>. The RI is close to one</w:t>
        </w:r>
      </w:ins>
      <w:ins w:id="1952" w:author="Ian Church" w:date="2020-11-25T10:51:00Z">
        <w:r w:rsidR="00E617BC">
          <w:t>,</w:t>
        </w:r>
      </w:ins>
      <w:ins w:id="1953" w:author="ara952 reza" w:date="2020-09-08T22:48:00Z">
        <w:r w:rsidR="00E61E31">
          <w:t xml:space="preserve"> which show </w:t>
        </w:r>
      </w:ins>
      <w:ins w:id="1954" w:author="ara952 reza" w:date="2020-09-08T22:50:00Z">
        <w:r w:rsidR="00E61E31">
          <w:t xml:space="preserve">a good </w:t>
        </w:r>
      </w:ins>
      <w:ins w:id="1955" w:author="ara952 reza" w:date="2020-09-08T22:48:00Z">
        <w:r w:rsidR="00E61E31">
          <w:t>model r</w:t>
        </w:r>
      </w:ins>
      <w:ins w:id="1956" w:author="ara952 reza" w:date="2020-09-08T22:49:00Z">
        <w:r w:rsidR="00E61E31">
          <w:t>eliability</w:t>
        </w:r>
      </w:ins>
      <w:ins w:id="1957" w:author="ara952 reza" w:date="2020-09-08T22:50:00Z">
        <w:r w:rsidR="00E61E31">
          <w:t xml:space="preserve"> </w:t>
        </w:r>
      </w:ins>
      <w:ins w:id="1958" w:author="ara952 reza" w:date="2020-09-08T22:54:00Z">
        <w:r w:rsidR="00E61E31">
          <w:t xml:space="preserve">and </w:t>
        </w:r>
      </w:ins>
      <w:ins w:id="1959" w:author="ara952 reza" w:date="2020-09-08T22:55:00Z">
        <w:r w:rsidR="00E61E31">
          <w:t xml:space="preserve">a </w:t>
        </w:r>
        <w:proofErr w:type="gramStart"/>
        <w:r w:rsidR="00E61E31">
          <w:t>fairly close</w:t>
        </w:r>
        <w:proofErr w:type="gramEnd"/>
        <w:r w:rsidR="00E61E31">
          <w:t xml:space="preserve"> MEF, especially for </w:t>
        </w:r>
      </w:ins>
      <w:ins w:id="1960" w:author="ara952 reza" w:date="2020-09-08T22:56:00Z">
        <w:r w:rsidR="00E61E31">
          <w:t xml:space="preserve">the </w:t>
        </w:r>
      </w:ins>
      <w:ins w:id="1961" w:author="ara952 reza" w:date="2020-09-08T22:55:00Z">
        <w:r w:rsidR="00E61E31">
          <w:t>middle layer and bottom.</w:t>
        </w:r>
      </w:ins>
      <w:ins w:id="1962" w:author="ara952 reza" w:date="2020-09-08T22:56:00Z">
        <w:r w:rsidR="00E61E31">
          <w:t xml:space="preserve"> </w:t>
        </w:r>
        <w:commentRangeStart w:id="1963"/>
        <w:r w:rsidR="00E61E31">
          <w:t>The model show</w:t>
        </w:r>
      </w:ins>
      <w:ins w:id="1964" w:author="ara952 reza" w:date="2020-09-08T22:57:00Z">
        <w:r w:rsidR="00E61E31">
          <w:t>s</w:t>
        </w:r>
      </w:ins>
      <w:ins w:id="1965" w:author="ara952 reza" w:date="2020-09-08T22:56:00Z">
        <w:r w:rsidR="00E61E31">
          <w:t xml:space="preserve"> </w:t>
        </w:r>
      </w:ins>
      <w:ins w:id="1966" w:author="ara952 reza" w:date="2020-09-08T22:57:00Z">
        <w:r w:rsidR="00E61E31">
          <w:t xml:space="preserve">significantly </w:t>
        </w:r>
      </w:ins>
      <w:ins w:id="1967" w:author="ara952 reza" w:date="2020-09-08T22:56:00Z">
        <w:r w:rsidR="00E61E31">
          <w:t>better skill</w:t>
        </w:r>
        <w:del w:id="1968" w:author="Ian Church" w:date="2020-11-25T10:51:00Z">
          <w:r w:rsidR="00E61E31" w:rsidDel="00A141B2">
            <w:delText>s</w:delText>
          </w:r>
        </w:del>
        <w:r w:rsidR="00E61E31">
          <w:t xml:space="preserve"> in temperature prediction for the mi</w:t>
        </w:r>
      </w:ins>
      <w:ins w:id="1969" w:author="ara952 reza" w:date="2020-09-08T22:57:00Z">
        <w:r w:rsidR="00E61E31">
          <w:t xml:space="preserve">ddle and bottom layer than </w:t>
        </w:r>
      </w:ins>
      <w:ins w:id="1970" w:author="ara952 reza" w:date="2020-09-08T23:09:00Z">
        <w:r w:rsidR="00205EE8">
          <w:t>surface</w:t>
        </w:r>
      </w:ins>
      <w:commentRangeEnd w:id="1963"/>
      <w:r w:rsidR="00A141B2">
        <w:rPr>
          <w:rStyle w:val="CommentReference"/>
        </w:rPr>
        <w:commentReference w:id="1963"/>
      </w:r>
      <w:ins w:id="1971" w:author="ara952 reza" w:date="2020-09-08T23:09:00Z">
        <w:r w:rsidR="00205EE8">
          <w:t>. For</w:t>
        </w:r>
      </w:ins>
      <w:ins w:id="1972" w:author="ara952 reza" w:date="2020-09-08T23:05:00Z">
        <w:r w:rsidR="000F6875">
          <w:t xml:space="preserve"> Salinity, the correlation values </w:t>
        </w:r>
      </w:ins>
      <w:ins w:id="1973" w:author="ara952 reza" w:date="2020-09-08T23:06:00Z">
        <w:r w:rsidR="000F6875">
          <w:t xml:space="preserve">are </w:t>
        </w:r>
        <w:del w:id="1974" w:author="Ian Church" w:date="2020-11-25T10:52:00Z">
          <w:r w:rsidR="000F6875" w:rsidDel="00883584">
            <w:delText>a little smaller</w:delText>
          </w:r>
        </w:del>
      </w:ins>
      <w:ins w:id="1975" w:author="Ian Church" w:date="2020-11-25T10:52:00Z">
        <w:r w:rsidR="00883584">
          <w:t>lower</w:t>
        </w:r>
      </w:ins>
      <w:ins w:id="1976" w:author="ara952 reza" w:date="2020-09-08T23:06:00Z">
        <w:r w:rsidR="000F6875">
          <w:t xml:space="preserve"> than </w:t>
        </w:r>
      </w:ins>
      <w:ins w:id="1977" w:author="Ian Church" w:date="2020-11-25T10:52:00Z">
        <w:r w:rsidR="00883584">
          <w:t xml:space="preserve">for </w:t>
        </w:r>
      </w:ins>
      <w:ins w:id="1978" w:author="ara952 reza" w:date="2020-09-08T23:09:00Z">
        <w:r w:rsidR="00205EE8">
          <w:t>temperature, especially</w:t>
        </w:r>
      </w:ins>
      <w:ins w:id="1979" w:author="ara952 reza" w:date="2020-09-08T23:07:00Z">
        <w:r w:rsidR="000F6875">
          <w:t xml:space="preserve"> at the surface, but the RMSE, AE, and AEE are relatively small</w:t>
        </w:r>
      </w:ins>
      <w:ins w:id="1980" w:author="ara952 reza" w:date="2020-09-08T23:12:00Z">
        <w:del w:id="1981" w:author="Ian Church" w:date="2020-11-25T10:53:00Z">
          <w:r w:rsidR="00205EE8" w:rsidDel="006F61CF">
            <w:delText xml:space="preserve"> </w:delText>
          </w:r>
        </w:del>
      </w:ins>
      <w:ins w:id="1982" w:author="ara952 reza" w:date="2020-09-08T23:08:00Z">
        <w:r w:rsidR="000F6875">
          <w:t>.</w:t>
        </w:r>
      </w:ins>
      <w:ins w:id="1983" w:author="Ian Church" w:date="2020-11-25T10:53:00Z">
        <w:r w:rsidR="006F61CF">
          <w:t xml:space="preserve"> </w:t>
        </w:r>
      </w:ins>
      <w:ins w:id="1984" w:author="ara952 reza" w:date="2020-09-08T23:12:00Z">
        <w:r w:rsidR="00205EE8">
          <w:t>However, the</w:t>
        </w:r>
      </w:ins>
      <w:ins w:id="1985" w:author="ara952 reza" w:date="2020-09-08T23:08:00Z">
        <w:r w:rsidR="000F6875">
          <w:t xml:space="preserve"> salinity variability is not as </w:t>
        </w:r>
        <w:del w:id="1986" w:author="Ian Church" w:date="2020-11-25T10:53:00Z">
          <w:r w:rsidR="000F6875" w:rsidDel="006F61CF">
            <w:delText>high</w:delText>
          </w:r>
        </w:del>
      </w:ins>
      <w:ins w:id="1987" w:author="Ian Church" w:date="2020-11-25T10:53:00Z">
        <w:r w:rsidR="006F61CF">
          <w:t>large</w:t>
        </w:r>
      </w:ins>
      <w:ins w:id="1988" w:author="ara952 reza" w:date="2020-09-08T23:08:00Z">
        <w:r w:rsidR="000F6875">
          <w:t xml:space="preserve"> </w:t>
        </w:r>
        <w:r w:rsidR="00205EE8">
          <w:t>as tempe</w:t>
        </w:r>
      </w:ins>
      <w:ins w:id="1989" w:author="ara952 reza" w:date="2020-09-08T23:09:00Z">
        <w:r w:rsidR="00205EE8">
          <w:t xml:space="preserve">rature which lead to the lower values of MEF </w:t>
        </w:r>
      </w:ins>
      <w:ins w:id="1990" w:author="ara952 reza" w:date="2020-09-09T14:59:00Z">
        <w:r w:rsidR="00724262">
          <w:t>while</w:t>
        </w:r>
      </w:ins>
      <w:ins w:id="1991" w:author="ara952 reza" w:date="2020-09-08T23:10:00Z">
        <w:r w:rsidR="00205EE8">
          <w:t xml:space="preserve"> </w:t>
        </w:r>
      </w:ins>
      <w:ins w:id="1992" w:author="ara952 reza" w:date="2020-09-08T23:11:00Z">
        <w:r w:rsidR="00205EE8">
          <w:t>the model prediction provide</w:t>
        </w:r>
      </w:ins>
      <w:ins w:id="1993" w:author="ara952 reza" w:date="2020-09-09T14:59:00Z">
        <w:r w:rsidR="00724262">
          <w:t>s</w:t>
        </w:r>
      </w:ins>
      <w:ins w:id="1994" w:author="ara952 reza" w:date="2020-09-08T23:11:00Z">
        <w:r w:rsidR="00205EE8">
          <w:t xml:space="preserve"> better skill</w:t>
        </w:r>
        <w:del w:id="1995" w:author="Ian Church" w:date="2020-11-25T10:53:00Z">
          <w:r w:rsidR="00205EE8" w:rsidDel="006F61CF">
            <w:delText>s</w:delText>
          </w:r>
        </w:del>
        <w:r w:rsidR="00205EE8">
          <w:t xml:space="preserve"> for sa</w:t>
        </w:r>
      </w:ins>
      <w:ins w:id="1996" w:author="ara952 reza" w:date="2020-09-08T23:12:00Z">
        <w:r w:rsidR="00205EE8">
          <w:t xml:space="preserve">linity at </w:t>
        </w:r>
      </w:ins>
      <w:ins w:id="1997" w:author="ara952 reza" w:date="2020-09-09T14:59:00Z">
        <w:r w:rsidR="00724262">
          <w:t xml:space="preserve">the </w:t>
        </w:r>
      </w:ins>
      <w:ins w:id="1998" w:author="ara952 reza" w:date="2020-09-08T23:12:00Z">
        <w:r w:rsidR="00205EE8">
          <w:t xml:space="preserve">bottom and middle layer than </w:t>
        </w:r>
      </w:ins>
      <w:ins w:id="1999" w:author="Ian Church" w:date="2020-11-25T10:53:00Z">
        <w:r w:rsidR="006F61CF">
          <w:t xml:space="preserve">the </w:t>
        </w:r>
      </w:ins>
      <w:ins w:id="2000" w:author="ara952 reza" w:date="2020-09-08T23:12:00Z">
        <w:r w:rsidR="00205EE8">
          <w:t>surface.</w:t>
        </w:r>
      </w:ins>
      <w:ins w:id="2001" w:author="ara952 reza" w:date="2020-09-09T16:27:00Z">
        <w:r w:rsidR="004A4893">
          <w:t xml:space="preserve"> </w:t>
        </w:r>
        <w:r w:rsidR="004A4893" w:rsidRPr="0035477B">
          <w:rPr>
            <w:highlight w:val="yellow"/>
            <w:rPrChange w:id="2002" w:author="Ian Church" w:date="2020-11-25T10:56:00Z">
              <w:rPr/>
            </w:rPrChange>
          </w:rPr>
          <w:t xml:space="preserve">The MEF is function of RMSE and the variance of observations </w:t>
        </w:r>
        <w:commentRangeStart w:id="2003"/>
        <w:r w:rsidR="004A4893" w:rsidRPr="0035477B">
          <w:rPr>
            <w:highlight w:val="yellow"/>
            <w:rPrChange w:id="2004" w:author="Ian Church" w:date="2020-11-25T10:56:00Z">
              <w:rPr/>
            </w:rPrChange>
          </w:rPr>
          <w:t>according to</w:t>
        </w:r>
      </w:ins>
      <w:ins w:id="2005" w:author="ara952 reza" w:date="2020-09-09T16:28:00Z">
        <w:r w:rsidR="004A4893" w:rsidRPr="0035477B">
          <w:rPr>
            <w:highlight w:val="yellow"/>
            <w:rPrChange w:id="2006" w:author="Ian Church" w:date="2020-11-25T10:56:00Z">
              <w:rPr/>
            </w:rPrChange>
          </w:rPr>
          <w:t xml:space="preserve"> </w:t>
        </w:r>
      </w:ins>
      <w:ins w:id="2007" w:author="ara952 reza" w:date="2020-09-09T16:27:00Z">
        <w:r w:rsidR="004A4893" w:rsidRPr="0035477B">
          <w:rPr>
            <w:highlight w:val="yellow"/>
            <w:rPrChange w:id="2008" w:author="Ian Church" w:date="2020-11-25T10:56:00Z">
              <w:rPr/>
            </w:rPrChange>
          </w:rPr>
          <w:t xml:space="preserve"> </w:t>
        </w:r>
      </w:ins>
      <m:oMath>
        <m:r>
          <w:ins w:id="2009" w:author="ara952 reza" w:date="2020-09-09T16:27:00Z">
            <w:rPr>
              <w:rFonts w:ascii="Cambria Math" w:hAnsi="Cambria Math"/>
              <w:highlight w:val="yellow"/>
              <w:rPrChange w:id="2010" w:author="Ian Church" w:date="2020-11-25T10:56:00Z">
                <w:rPr>
                  <w:rFonts w:ascii="Cambria Math" w:hAnsi="Cambria Math"/>
                </w:rPr>
              </w:rPrChange>
            </w:rPr>
            <m:t>ME</m:t>
          </w:ins>
        </m:r>
        <m:r>
          <w:ins w:id="2011" w:author="ara952 reza" w:date="2020-09-09T16:28:00Z">
            <w:rPr>
              <w:rFonts w:ascii="Cambria Math" w:hAnsi="Cambria Math"/>
              <w:highlight w:val="yellow"/>
              <w:rPrChange w:id="2012" w:author="Ian Church" w:date="2020-11-25T10:56:00Z">
                <w:rPr>
                  <w:rFonts w:ascii="Cambria Math" w:hAnsi="Cambria Math"/>
                </w:rPr>
              </w:rPrChange>
            </w:rPr>
            <m:t xml:space="preserve">F=1- </m:t>
          </w:ins>
        </m:r>
        <m:f>
          <m:fPr>
            <m:type m:val="skw"/>
            <m:ctrlPr>
              <w:ins w:id="2013" w:author="ara952 reza" w:date="2020-09-09T16:28:00Z">
                <w:rPr>
                  <w:rFonts w:ascii="Cambria Math" w:hAnsi="Cambria Math"/>
                  <w:i/>
                  <w:highlight w:val="yellow"/>
                  <w:rPrChange w:id="2014" w:author="Ian Church" w:date="2020-11-25T10:56:00Z">
                    <w:rPr>
                      <w:rFonts w:ascii="Cambria Math" w:hAnsi="Cambria Math"/>
                      <w:i/>
                    </w:rPr>
                  </w:rPrChange>
                </w:rPr>
              </w:ins>
            </m:ctrlPr>
          </m:fPr>
          <m:num>
            <m:sSup>
              <m:sSupPr>
                <m:ctrlPr>
                  <w:ins w:id="2015" w:author="ara952 reza" w:date="2020-09-09T16:28:00Z">
                    <w:rPr>
                      <w:rFonts w:ascii="Cambria Math" w:hAnsi="Cambria Math"/>
                      <w:i/>
                      <w:highlight w:val="yellow"/>
                      <w:rPrChange w:id="2016" w:author="Ian Church" w:date="2020-11-25T10:56:00Z">
                        <w:rPr>
                          <w:rFonts w:ascii="Cambria Math" w:hAnsi="Cambria Math"/>
                          <w:i/>
                        </w:rPr>
                      </w:rPrChange>
                    </w:rPr>
                  </w:ins>
                </m:ctrlPr>
              </m:sSupPr>
              <m:e>
                <m:r>
                  <w:ins w:id="2017" w:author="ara952 reza" w:date="2020-09-09T16:28:00Z">
                    <w:rPr>
                      <w:rFonts w:ascii="Cambria Math" w:hAnsi="Cambria Math"/>
                      <w:highlight w:val="yellow"/>
                      <w:rPrChange w:id="2018" w:author="Ian Church" w:date="2020-11-25T10:56:00Z">
                        <w:rPr>
                          <w:rFonts w:ascii="Cambria Math" w:hAnsi="Cambria Math"/>
                        </w:rPr>
                      </w:rPrChange>
                    </w:rPr>
                    <m:t>RMSE</m:t>
                  </w:ins>
                </m:r>
              </m:e>
              <m:sup>
                <m:r>
                  <w:ins w:id="2019" w:author="ara952 reza" w:date="2020-09-09T16:28:00Z">
                    <w:rPr>
                      <w:rFonts w:ascii="Cambria Math" w:hAnsi="Cambria Math"/>
                      <w:highlight w:val="yellow"/>
                      <w:rPrChange w:id="2020" w:author="Ian Church" w:date="2020-11-25T10:56:00Z">
                        <w:rPr>
                          <w:rFonts w:ascii="Cambria Math" w:hAnsi="Cambria Math"/>
                        </w:rPr>
                      </w:rPrChange>
                    </w:rPr>
                    <m:t>2</m:t>
                  </w:ins>
                </m:r>
              </m:sup>
            </m:sSup>
          </m:num>
          <m:den>
            <m:sSup>
              <m:sSupPr>
                <m:ctrlPr>
                  <w:ins w:id="2021" w:author="ara952 reza" w:date="2020-09-09T16:28:00Z">
                    <w:rPr>
                      <w:rFonts w:ascii="Cambria Math" w:hAnsi="Cambria Math"/>
                      <w:i/>
                      <w:highlight w:val="yellow"/>
                      <w:rPrChange w:id="2022" w:author="Ian Church" w:date="2020-11-25T10:56:00Z">
                        <w:rPr>
                          <w:rFonts w:ascii="Cambria Math" w:hAnsi="Cambria Math"/>
                          <w:i/>
                        </w:rPr>
                      </w:rPrChange>
                    </w:rPr>
                  </w:ins>
                </m:ctrlPr>
              </m:sSupPr>
              <m:e>
                <m:r>
                  <w:ins w:id="2023" w:author="ara952 reza" w:date="2020-09-09T16:28:00Z">
                    <w:rPr>
                      <w:rFonts w:ascii="Cambria Math" w:hAnsi="Cambria Math"/>
                      <w:highlight w:val="yellow"/>
                      <w:rPrChange w:id="2024" w:author="Ian Church" w:date="2020-11-25T10:56:00Z">
                        <w:rPr>
                          <w:rFonts w:ascii="Cambria Math" w:hAnsi="Cambria Math"/>
                        </w:rPr>
                      </w:rPrChange>
                    </w:rPr>
                    <m:t>S</m:t>
                  </w:ins>
                </m:r>
              </m:e>
              <m:sup>
                <m:r>
                  <w:ins w:id="2025" w:author="ara952 reza" w:date="2020-09-09T16:28:00Z">
                    <w:rPr>
                      <w:rFonts w:ascii="Cambria Math" w:hAnsi="Cambria Math"/>
                      <w:highlight w:val="yellow"/>
                      <w:rPrChange w:id="2026" w:author="Ian Church" w:date="2020-11-25T10:56:00Z">
                        <w:rPr>
                          <w:rFonts w:ascii="Cambria Math" w:hAnsi="Cambria Math"/>
                        </w:rPr>
                      </w:rPrChange>
                    </w:rPr>
                    <m:t>2</m:t>
                  </w:ins>
                </m:r>
              </m:sup>
            </m:sSup>
          </m:den>
        </m:f>
      </m:oMath>
      <w:ins w:id="2027" w:author="ara952 reza" w:date="2020-09-09T16:31:00Z">
        <w:r w:rsidR="004A4893" w:rsidRPr="0035477B">
          <w:rPr>
            <w:rFonts w:eastAsiaTheme="minorEastAsia"/>
            <w:highlight w:val="yellow"/>
            <w:rPrChange w:id="2028" w:author="Ian Church" w:date="2020-11-25T10:56:00Z">
              <w:rPr>
                <w:rFonts w:eastAsiaTheme="minorEastAsia"/>
              </w:rPr>
            </w:rPrChange>
          </w:rPr>
          <w:t xml:space="preserve"> </w:t>
        </w:r>
      </w:ins>
      <w:commentRangeEnd w:id="2003"/>
      <w:r w:rsidR="0035477B" w:rsidRPr="0035477B">
        <w:rPr>
          <w:rStyle w:val="CommentReference"/>
          <w:highlight w:val="yellow"/>
          <w:rPrChange w:id="2029" w:author="Ian Church" w:date="2020-11-25T10:56:00Z">
            <w:rPr>
              <w:rStyle w:val="CommentReference"/>
            </w:rPr>
          </w:rPrChange>
        </w:rPr>
        <w:commentReference w:id="2003"/>
      </w:r>
      <w:ins w:id="2030" w:author="ara952 reza" w:date="2020-09-09T16:31:00Z">
        <w:r w:rsidR="004A4893" w:rsidRPr="0035477B">
          <w:rPr>
            <w:rFonts w:eastAsiaTheme="minorEastAsia"/>
            <w:highlight w:val="yellow"/>
            <w:rPrChange w:id="2031" w:author="Ian Church" w:date="2020-11-25T10:56:00Z">
              <w:rPr>
                <w:rFonts w:eastAsiaTheme="minorEastAsia"/>
              </w:rPr>
            </w:rPrChange>
          </w:rPr>
          <w:t>which</w:t>
        </w:r>
      </w:ins>
      <w:ins w:id="2032" w:author="ara952 reza" w:date="2020-09-09T16:32:00Z">
        <w:r w:rsidR="004A4893" w:rsidRPr="0035477B">
          <w:rPr>
            <w:rFonts w:eastAsiaTheme="minorEastAsia"/>
            <w:highlight w:val="yellow"/>
            <w:rPrChange w:id="2033" w:author="Ian Church" w:date="2020-11-25T10:56:00Z">
              <w:rPr>
                <w:rFonts w:eastAsiaTheme="minorEastAsia"/>
              </w:rPr>
            </w:rPrChange>
          </w:rPr>
          <w:t xml:space="preserve"> S</w:t>
        </w:r>
        <w:r w:rsidR="004A4893" w:rsidRPr="0035477B">
          <w:rPr>
            <w:rFonts w:eastAsiaTheme="minorEastAsia"/>
            <w:highlight w:val="yellow"/>
            <w:vertAlign w:val="superscript"/>
            <w:rPrChange w:id="2034" w:author="Ian Church" w:date="2020-11-25T10:56:00Z">
              <w:rPr>
                <w:rFonts w:eastAsiaTheme="minorEastAsia"/>
                <w:vertAlign w:val="superscript"/>
              </w:rPr>
            </w:rPrChange>
          </w:rPr>
          <w:t>2</w:t>
        </w:r>
        <w:r w:rsidR="004A4893" w:rsidRPr="0035477B">
          <w:rPr>
            <w:rFonts w:eastAsiaTheme="minorEastAsia"/>
            <w:highlight w:val="yellow"/>
            <w:rPrChange w:id="2035" w:author="Ian Church" w:date="2020-11-25T10:56:00Z">
              <w:rPr>
                <w:rFonts w:eastAsiaTheme="minorEastAsia"/>
              </w:rPr>
            </w:rPrChange>
          </w:rPr>
          <w:t xml:space="preserve"> represent</w:t>
        </w:r>
      </w:ins>
      <w:ins w:id="2036" w:author="ara952 reza" w:date="2020-09-09T22:15:00Z">
        <w:r w:rsidR="005E0C54" w:rsidRPr="0035477B">
          <w:rPr>
            <w:rFonts w:eastAsiaTheme="minorEastAsia"/>
            <w:highlight w:val="yellow"/>
            <w:rPrChange w:id="2037" w:author="Ian Church" w:date="2020-11-25T10:56:00Z">
              <w:rPr>
                <w:rFonts w:eastAsiaTheme="minorEastAsia"/>
              </w:rPr>
            </w:rPrChange>
          </w:rPr>
          <w:t>s</w:t>
        </w:r>
      </w:ins>
      <w:ins w:id="2038" w:author="ara952 reza" w:date="2020-09-09T16:32:00Z">
        <w:r w:rsidR="004A4893" w:rsidRPr="0035477B">
          <w:rPr>
            <w:rFonts w:eastAsiaTheme="minorEastAsia"/>
            <w:highlight w:val="yellow"/>
            <w:rPrChange w:id="2039" w:author="Ian Church" w:date="2020-11-25T10:56:00Z">
              <w:rPr>
                <w:rFonts w:eastAsiaTheme="minorEastAsia"/>
              </w:rPr>
            </w:rPrChange>
          </w:rPr>
          <w:t xml:space="preserve"> the variance of observations</w:t>
        </w:r>
      </w:ins>
      <w:ins w:id="2040" w:author="ara952 reza" w:date="2020-09-09T16:28:00Z">
        <w:r w:rsidR="004A4893" w:rsidRPr="0035477B">
          <w:rPr>
            <w:rFonts w:eastAsiaTheme="minorEastAsia"/>
            <w:highlight w:val="yellow"/>
            <w:rPrChange w:id="2041" w:author="Ian Church" w:date="2020-11-25T10:56:00Z">
              <w:rPr>
                <w:rFonts w:eastAsiaTheme="minorEastAsia"/>
              </w:rPr>
            </w:rPrChange>
          </w:rPr>
          <w:t>.</w:t>
        </w:r>
        <w:r w:rsidR="004A4893">
          <w:rPr>
            <w:rFonts w:eastAsiaTheme="minorEastAsia"/>
          </w:rPr>
          <w:t xml:space="preserve"> </w:t>
        </w:r>
      </w:ins>
      <w:ins w:id="2042" w:author="ara952 reza" w:date="2020-09-09T16:29:00Z">
        <w:r w:rsidR="004A4893">
          <w:rPr>
            <w:rFonts w:eastAsiaTheme="minorEastAsia"/>
          </w:rPr>
          <w:t xml:space="preserve">In the case of salinity, all layers have almost the same RMSE </w:t>
        </w:r>
      </w:ins>
      <w:ins w:id="2043" w:author="Ian Church" w:date="2020-11-25T10:56:00Z">
        <w:r w:rsidR="0035477B">
          <w:rPr>
            <w:rFonts w:eastAsiaTheme="minorEastAsia"/>
          </w:rPr>
          <w:t>(</w:t>
        </w:r>
      </w:ins>
      <w:ins w:id="2044" w:author="ara952 reza" w:date="2020-09-09T16:29:00Z">
        <w:r w:rsidR="004A4893">
          <w:rPr>
            <w:rFonts w:eastAsiaTheme="minorEastAsia"/>
          </w:rPr>
          <w:t>close to 0.20</w:t>
        </w:r>
      </w:ins>
      <w:ins w:id="2045" w:author="Ian Church" w:date="2020-11-25T10:56:00Z">
        <w:r w:rsidR="0035477B">
          <w:rPr>
            <w:rFonts w:eastAsiaTheme="minorEastAsia"/>
          </w:rPr>
          <w:t>)</w:t>
        </w:r>
      </w:ins>
      <w:ins w:id="2046" w:author="ara952 reza" w:date="2020-09-09T16:29:00Z">
        <w:r w:rsidR="004A4893">
          <w:rPr>
            <w:rFonts w:eastAsiaTheme="minorEastAsia"/>
          </w:rPr>
          <w:t xml:space="preserve"> while </w:t>
        </w:r>
      </w:ins>
      <w:ins w:id="2047" w:author="ara952 reza" w:date="2020-09-09T16:30:00Z">
        <w:r w:rsidR="004A4893">
          <w:rPr>
            <w:rFonts w:eastAsiaTheme="minorEastAsia"/>
          </w:rPr>
          <w:t xml:space="preserve">there is a </w:t>
        </w:r>
        <w:del w:id="2048" w:author="Ian Church" w:date="2020-11-25T10:57:00Z">
          <w:r w:rsidR="004A4893" w:rsidDel="008079BC">
            <w:rPr>
              <w:rFonts w:eastAsiaTheme="minorEastAsia"/>
            </w:rPr>
            <w:delText>significant difference in their CTD</w:delText>
          </w:r>
        </w:del>
      </w:ins>
      <w:ins w:id="2049" w:author="Ian Church" w:date="2020-11-25T10:57:00Z">
        <w:r w:rsidR="008079BC">
          <w:rPr>
            <w:rFonts w:eastAsiaTheme="minorEastAsia"/>
          </w:rPr>
          <w:t>larger range of v</w:t>
        </w:r>
      </w:ins>
      <w:ins w:id="2050" w:author="ara952 reza" w:date="2020-09-09T16:30:00Z">
        <w:del w:id="2051" w:author="Ian Church" w:date="2020-11-25T10:57:00Z">
          <w:r w:rsidR="004A4893" w:rsidDel="008079BC">
            <w:rPr>
              <w:rFonts w:eastAsiaTheme="minorEastAsia"/>
            </w:rPr>
            <w:delText xml:space="preserve"> </w:delText>
          </w:r>
        </w:del>
      </w:ins>
      <w:ins w:id="2052" w:author="ara952 reza" w:date="2020-09-09T16:31:00Z">
        <w:del w:id="2053" w:author="Ian Church" w:date="2020-11-25T10:57:00Z">
          <w:r w:rsidR="004A4893" w:rsidDel="008079BC">
            <w:rPr>
              <w:rFonts w:eastAsiaTheme="minorEastAsia"/>
            </w:rPr>
            <w:delText>v</w:delText>
          </w:r>
        </w:del>
        <w:r w:rsidR="004A4893">
          <w:rPr>
            <w:rFonts w:eastAsiaTheme="minorEastAsia"/>
          </w:rPr>
          <w:t>ariance</w:t>
        </w:r>
      </w:ins>
      <w:ins w:id="2054" w:author="Ian Church" w:date="2020-11-25T10:57:00Z">
        <w:r w:rsidR="008079BC">
          <w:rPr>
            <w:rFonts w:eastAsiaTheme="minorEastAsia"/>
          </w:rPr>
          <w:t>s</w:t>
        </w:r>
      </w:ins>
      <w:ins w:id="2055" w:author="ara952 reza" w:date="2020-09-09T16:31:00Z">
        <w:r w:rsidR="004A4893">
          <w:rPr>
            <w:rFonts w:eastAsiaTheme="minorEastAsia"/>
          </w:rPr>
          <w:t xml:space="preserve"> at 0.06, 0.17, and 0.24 at the surface, middle, and bottom layer, </w:t>
        </w:r>
      </w:ins>
      <w:ins w:id="2056" w:author="ara952 reza" w:date="2020-09-09T16:34:00Z">
        <w:r w:rsidR="003B39B6">
          <w:rPr>
            <w:rFonts w:eastAsiaTheme="minorEastAsia"/>
          </w:rPr>
          <w:t xml:space="preserve">respectively. </w:t>
        </w:r>
        <w:del w:id="2057" w:author="Ian Church" w:date="2020-11-25T11:00:00Z">
          <w:r w:rsidR="003B39B6" w:rsidDel="007A2108">
            <w:rPr>
              <w:rFonts w:eastAsiaTheme="minorEastAsia"/>
            </w:rPr>
            <w:delText>Also</w:delText>
          </w:r>
        </w:del>
      </w:ins>
      <w:ins w:id="2058" w:author="ara952 reza" w:date="2020-09-09T16:33:00Z">
        <w:del w:id="2059" w:author="Ian Church" w:date="2020-11-25T11:00:00Z">
          <w:r w:rsidR="004A4893" w:rsidDel="007A2108">
            <w:rPr>
              <w:rFonts w:eastAsiaTheme="minorEastAsia"/>
            </w:rPr>
            <w:delText>,</w:delText>
          </w:r>
        </w:del>
      </w:ins>
      <w:ins w:id="2060" w:author="Ian Church" w:date="2020-11-25T11:00:00Z">
        <w:r w:rsidR="007A2108">
          <w:rPr>
            <w:rFonts w:eastAsiaTheme="minorEastAsia"/>
          </w:rPr>
          <w:t>The</w:t>
        </w:r>
      </w:ins>
      <w:ins w:id="2061" w:author="ara952 reza" w:date="2020-09-09T16:33:00Z">
        <w:r w:rsidR="004A4893">
          <w:rPr>
            <w:rFonts w:eastAsiaTheme="minorEastAsia"/>
          </w:rPr>
          <w:t xml:space="preserve"> lowe</w:t>
        </w:r>
        <w:r w:rsidR="003B39B6">
          <w:rPr>
            <w:rFonts w:eastAsiaTheme="minorEastAsia"/>
          </w:rPr>
          <w:t>r</w:t>
        </w:r>
        <w:r w:rsidR="004A4893">
          <w:rPr>
            <w:rFonts w:eastAsiaTheme="minorEastAsia"/>
          </w:rPr>
          <w:t xml:space="preserve"> values </w:t>
        </w:r>
        <w:del w:id="2062" w:author="Ian Church" w:date="2020-11-25T11:00:00Z">
          <w:r w:rsidR="004A4893" w:rsidDel="00D11DEA">
            <w:rPr>
              <w:rFonts w:eastAsiaTheme="minorEastAsia"/>
            </w:rPr>
            <w:delText xml:space="preserve">of </w:delText>
          </w:r>
          <w:r w:rsidR="003B39B6" w:rsidDel="00D11DEA">
            <w:rPr>
              <w:rFonts w:eastAsiaTheme="minorEastAsia"/>
            </w:rPr>
            <w:delText>std</w:delText>
          </w:r>
        </w:del>
      </w:ins>
      <w:ins w:id="2063" w:author="Ian Church" w:date="2020-11-25T11:00:00Z">
        <w:r w:rsidR="00D11DEA">
          <w:rPr>
            <w:rFonts w:eastAsiaTheme="minorEastAsia"/>
          </w:rPr>
          <w:t>of variance</w:t>
        </w:r>
      </w:ins>
      <w:ins w:id="2064" w:author="ara952 reza" w:date="2020-09-09T16:33:00Z">
        <w:r w:rsidR="003B39B6">
          <w:rPr>
            <w:rFonts w:eastAsiaTheme="minorEastAsia"/>
          </w:rPr>
          <w:t xml:space="preserve"> at the surface</w:t>
        </w:r>
      </w:ins>
      <w:ins w:id="2065" w:author="ara952 reza" w:date="2020-09-09T16:34:00Z">
        <w:r w:rsidR="003B39B6">
          <w:rPr>
            <w:rFonts w:eastAsiaTheme="minorEastAsia"/>
          </w:rPr>
          <w:t xml:space="preserve"> in comparison to the middle and bottom layer</w:t>
        </w:r>
      </w:ins>
      <w:ins w:id="2066" w:author="ara952 reza" w:date="2020-09-09T16:33:00Z">
        <w:r w:rsidR="003B39B6">
          <w:rPr>
            <w:rFonts w:eastAsiaTheme="minorEastAsia"/>
          </w:rPr>
          <w:t xml:space="preserve"> indicate that the </w:t>
        </w:r>
      </w:ins>
      <w:ins w:id="2067" w:author="ara952 reza" w:date="2020-09-09T16:34:00Z">
        <w:r w:rsidR="003B39B6">
          <w:rPr>
            <w:rFonts w:eastAsiaTheme="minorEastAsia"/>
          </w:rPr>
          <w:t>surface layer is more homogeneous</w:t>
        </w:r>
      </w:ins>
      <w:ins w:id="2068" w:author="ara952 reza" w:date="2020-09-09T16:37:00Z">
        <w:r w:rsidR="003B39B6">
          <w:rPr>
            <w:rFonts w:eastAsiaTheme="minorEastAsia"/>
          </w:rPr>
          <w:t xml:space="preserve">. </w:t>
        </w:r>
      </w:ins>
      <w:ins w:id="2069" w:author="ara952 reza" w:date="2020-09-09T16:40:00Z">
        <w:r w:rsidR="003B39B6">
          <w:rPr>
            <w:rFonts w:eastAsiaTheme="minorEastAsia"/>
          </w:rPr>
          <w:t xml:space="preserve">Also, the </w:t>
        </w:r>
      </w:ins>
      <w:ins w:id="2070" w:author="Ian Church" w:date="2020-11-25T11:01:00Z">
        <w:r w:rsidR="00153ADF">
          <w:rPr>
            <w:rFonts w:eastAsiaTheme="minorEastAsia"/>
          </w:rPr>
          <w:t xml:space="preserve">lower </w:t>
        </w:r>
      </w:ins>
      <w:ins w:id="2071" w:author="ara952 reza" w:date="2020-09-09T16:40:00Z">
        <w:r w:rsidR="003B39B6">
          <w:rPr>
            <w:rFonts w:eastAsiaTheme="minorEastAsia"/>
          </w:rPr>
          <w:t xml:space="preserve">variance </w:t>
        </w:r>
        <w:del w:id="2072" w:author="Ian Church" w:date="2020-11-25T11:02:00Z">
          <w:r w:rsidR="003B39B6" w:rsidDel="00287AD4">
            <w:rPr>
              <w:rFonts w:eastAsiaTheme="minorEastAsia"/>
            </w:rPr>
            <w:delText>o</w:delText>
          </w:r>
        </w:del>
      </w:ins>
      <w:ins w:id="2073" w:author="ara952 reza" w:date="2020-09-09T16:41:00Z">
        <w:del w:id="2074" w:author="Ian Church" w:date="2020-11-25T11:02:00Z">
          <w:r w:rsidR="003B39B6" w:rsidDel="00287AD4">
            <w:rPr>
              <w:rFonts w:eastAsiaTheme="minorEastAsia"/>
            </w:rPr>
            <w:delText>f</w:delText>
          </w:r>
        </w:del>
      </w:ins>
      <w:ins w:id="2075" w:author="Ian Church" w:date="2020-11-25T11:02:00Z">
        <w:r w:rsidR="00287AD4">
          <w:rPr>
            <w:rFonts w:eastAsiaTheme="minorEastAsia"/>
          </w:rPr>
          <w:t>values</w:t>
        </w:r>
      </w:ins>
      <w:ins w:id="2076" w:author="ara952 reza" w:date="2020-09-09T16:41:00Z">
        <w:r w:rsidR="003B39B6">
          <w:rPr>
            <w:rFonts w:eastAsiaTheme="minorEastAsia"/>
          </w:rPr>
          <w:t xml:space="preserve"> </w:t>
        </w:r>
      </w:ins>
      <w:ins w:id="2077" w:author="Ian Church" w:date="2020-11-25T11:02:00Z">
        <w:r w:rsidR="00287AD4">
          <w:rPr>
            <w:rFonts w:eastAsiaTheme="minorEastAsia"/>
          </w:rPr>
          <w:t xml:space="preserve">in </w:t>
        </w:r>
      </w:ins>
      <w:ins w:id="2078" w:author="ara952 reza" w:date="2020-09-09T16:41:00Z">
        <w:r w:rsidR="003B39B6">
          <w:rPr>
            <w:rFonts w:eastAsiaTheme="minorEastAsia"/>
          </w:rPr>
          <w:t xml:space="preserve">salinity </w:t>
        </w:r>
      </w:ins>
      <w:ins w:id="2079" w:author="Ian Church" w:date="2020-11-25T11:01:00Z">
        <w:r w:rsidR="00153ADF">
          <w:rPr>
            <w:rFonts w:eastAsiaTheme="minorEastAsia"/>
          </w:rPr>
          <w:t xml:space="preserve">will </w:t>
        </w:r>
      </w:ins>
      <w:ins w:id="2080" w:author="ara952 reza" w:date="2020-09-09T16:41:00Z">
        <w:del w:id="2081" w:author="Ian Church" w:date="2020-11-25T11:01:00Z">
          <w:r w:rsidR="003B39B6" w:rsidDel="00153ADF">
            <w:rPr>
              <w:rFonts w:eastAsiaTheme="minorEastAsia"/>
            </w:rPr>
            <w:delText xml:space="preserve">is much </w:delText>
          </w:r>
        </w:del>
      </w:ins>
      <w:ins w:id="2082" w:author="ara952 reza" w:date="2020-09-09T22:15:00Z">
        <w:del w:id="2083" w:author="Ian Church" w:date="2020-11-25T11:01:00Z">
          <w:r w:rsidR="005E0C54" w:rsidDel="00153ADF">
            <w:rPr>
              <w:rFonts w:eastAsiaTheme="minorEastAsia"/>
            </w:rPr>
            <w:delText>smaller</w:delText>
          </w:r>
        </w:del>
      </w:ins>
      <w:ins w:id="2084" w:author="ara952 reza" w:date="2020-09-09T16:41:00Z">
        <w:del w:id="2085" w:author="Ian Church" w:date="2020-11-25T11:01:00Z">
          <w:r w:rsidR="003B39B6" w:rsidDel="00153ADF">
            <w:rPr>
              <w:rFonts w:eastAsiaTheme="minorEastAsia"/>
            </w:rPr>
            <w:delText xml:space="preserve"> than salinity and a small AEE </w:delText>
          </w:r>
        </w:del>
        <w:del w:id="2086" w:author="Ian Church" w:date="2020-11-25T11:02:00Z">
          <w:r w:rsidR="003B39B6" w:rsidDel="00287AD4">
            <w:rPr>
              <w:rFonts w:eastAsiaTheme="minorEastAsia"/>
            </w:rPr>
            <w:delText xml:space="preserve">can </w:delText>
          </w:r>
        </w:del>
        <w:r w:rsidR="003B39B6">
          <w:rPr>
            <w:rFonts w:eastAsiaTheme="minorEastAsia"/>
          </w:rPr>
          <w:t>reduce the MEF.</w:t>
        </w:r>
      </w:ins>
    </w:p>
    <w:p w14:paraId="0821F15D" w14:textId="77777777" w:rsidR="003E5A56" w:rsidRDefault="003E5A56" w:rsidP="00172F2F">
      <w:pPr>
        <w:spacing w:after="0"/>
        <w:jc w:val="both"/>
        <w:rPr>
          <w:ins w:id="2087" w:author="ara952 reza" w:date="2020-09-06T11:51:00Z"/>
        </w:rPr>
      </w:pPr>
    </w:p>
    <w:p w14:paraId="20A09988" w14:textId="5611A2FB" w:rsidR="00172F2F" w:rsidDel="00C03FD6" w:rsidRDefault="00172F2F" w:rsidP="00172F2F">
      <w:pPr>
        <w:spacing w:after="0"/>
        <w:jc w:val="both"/>
        <w:rPr>
          <w:del w:id="2088" w:author="ara952 reza" w:date="2020-09-06T11:55:00Z"/>
        </w:rPr>
      </w:pPr>
      <w:del w:id="2089" w:author="ara952 reza" w:date="2020-09-06T11:55:00Z">
        <w:r w:rsidDel="00C03FD6">
          <w:delText xml:space="preserv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delText>
        </w:r>
        <w:r w:rsidRPr="00707C2E" w:rsidDel="00C03FD6">
          <w:delText xml:space="preserve"> </w:delText>
        </w:r>
      </w:del>
    </w:p>
    <w:p w14:paraId="28E43925" w14:textId="4F06A73D" w:rsidR="00172F2F" w:rsidDel="00C03FD6" w:rsidRDefault="00172F2F">
      <w:pPr>
        <w:spacing w:after="0"/>
        <w:jc w:val="both"/>
        <w:rPr>
          <w:del w:id="2090" w:author="ara952 reza" w:date="2020-09-06T11:55:00Z"/>
        </w:rPr>
      </w:pPr>
      <w:del w:id="2091" w:author="ara952 reza" w:date="2020-09-06T11:55:00Z">
        <w:r w:rsidDel="00C03FD6">
          <w:delText>The temperature</w:delText>
        </w:r>
        <w:r w:rsidR="00D356C4" w:rsidDel="00C03FD6">
          <w:delText xml:space="preserve"> and salinity</w:delText>
        </w:r>
        <w:r w:rsidDel="00C03FD6">
          <w:delText xml:space="preserve"> plot</w:delText>
        </w:r>
        <w:r w:rsidR="00D356C4" w:rsidDel="00C03FD6">
          <w:delText>s</w:delText>
        </w:r>
        <w:r w:rsidDel="00C03FD6">
          <w:delText xml:space="preserve"> </w:delText>
        </w:r>
        <w:r w:rsidR="00A76E71" w:rsidDel="00C03FD6">
          <w:delText xml:space="preserve">for the </w:delText>
        </w:r>
        <w:r w:rsidDel="00C03FD6">
          <w:delText xml:space="preserve">observation </w:delText>
        </w:r>
        <w:r w:rsidR="00A76E71" w:rsidDel="00C03FD6">
          <w:delText>and</w:delText>
        </w:r>
        <w:r w:rsidDel="00C03FD6">
          <w:delText xml:space="preserve"> model data</w:delText>
        </w:r>
        <w:r w:rsidR="00A76E71" w:rsidDel="00C03FD6">
          <w:delText xml:space="preserve"> show similar water mases ranging from</w:delText>
        </w:r>
        <w:r w:rsidR="00D356C4" w:rsidDel="00C03FD6">
          <w:delText xml:space="preserve"> 8 to 16 </w:delText>
        </w:r>
        <w:r w:rsidR="00D356C4" w:rsidDel="00C03FD6">
          <w:rPr>
            <w:rFonts w:cstheme="minorHAnsi"/>
          </w:rPr>
          <w:delText>°</w:delText>
        </w:r>
        <w:r w:rsidR="00D356C4" w:rsidDel="00C03FD6">
          <w:delText>C and 31 to 34 ppt,</w:delText>
        </w:r>
        <w:r w:rsidDel="00C03FD6">
          <w:delText xml:space="preserve"> implying </w:delText>
        </w:r>
        <w:r w:rsidR="003879F5" w:rsidDel="00C03FD6">
          <w:delText xml:space="preserve">consistent </w:delText>
        </w:r>
        <w:r w:rsidDel="00C03FD6">
          <w:delText>temperature</w:delText>
        </w:r>
        <w:r w:rsidR="00D356C4" w:rsidDel="00C03FD6">
          <w:delText xml:space="preserve"> and salinity</w:delText>
        </w:r>
        <w:r w:rsidDel="00C03FD6">
          <w:delText xml:space="preserve"> mixing in </w:delText>
        </w:r>
        <w:r w:rsidR="00D356C4" w:rsidDel="00C03FD6">
          <w:delText>both</w:delText>
        </w:r>
        <w:r w:rsidR="003879F5" w:rsidDel="00C03FD6">
          <w:delText xml:space="preserve"> the</w:delText>
        </w:r>
        <w:r w:rsidR="00D356C4" w:rsidDel="00C03FD6">
          <w:delText xml:space="preserve"> </w:delText>
        </w:r>
        <w:r w:rsidDel="00C03FD6">
          <w:delText>model</w:delText>
        </w:r>
        <w:r w:rsidR="00D356C4" w:rsidDel="00C03FD6">
          <w:delText xml:space="preserve"> and observation</w:delText>
        </w:r>
        <w:r w:rsidR="003879F5" w:rsidDel="00C03FD6">
          <w:delText>s</w:delText>
        </w:r>
        <w:r w:rsidR="00D356C4" w:rsidDel="00C03FD6">
          <w:delText xml:space="preserve"> (Fig. 13 a, b)</w:delText>
        </w:r>
        <w:r w:rsidDel="00C03FD6">
          <w:delText xml:space="preserve">. Observations show a linear relationship between salinity and temperature (Fig. </w:delText>
        </w:r>
        <w:r w:rsidR="00D356C4" w:rsidDel="00C03FD6">
          <w:delText>14</w:delText>
        </w:r>
        <w:r w:rsidDel="00C03FD6">
          <w:delText xml:space="preserve"> a). The same trend is clear in the model data but with a lower gradient (Fig. </w:delText>
        </w:r>
        <w:r w:rsidR="00D356C4" w:rsidDel="00C03FD6">
          <w:delText>14</w:delText>
        </w:r>
        <w:r w:rsidDel="00C03FD6">
          <w:delText>b).</w:delText>
        </w:r>
      </w:del>
    </w:p>
    <w:p w14:paraId="1D5DC3F2" w14:textId="4C334CD7" w:rsidR="00C03FD6" w:rsidDel="00287AD4" w:rsidRDefault="00C03FD6" w:rsidP="000E2D6B">
      <w:pPr>
        <w:rPr>
          <w:ins w:id="2092" w:author="ara952 reza" w:date="2020-09-06T11:51:00Z"/>
          <w:del w:id="2093" w:author="Ian Church" w:date="2020-11-25T11:02:00Z"/>
        </w:rPr>
      </w:pPr>
    </w:p>
    <w:p w14:paraId="7CD46B4B" w14:textId="447CA966" w:rsidR="00172F2F" w:rsidDel="00C03FD6" w:rsidRDefault="00C03FD6" w:rsidP="00C03FD6">
      <w:pPr>
        <w:rPr>
          <w:del w:id="2094" w:author="ara952 reza" w:date="2020-09-06T11:55:00Z"/>
        </w:rPr>
      </w:pPr>
      <w:del w:id="2095" w:author="ara952 reza" w:date="2020-09-06T11:56:00Z">
        <w:r w:rsidDel="00C03FD6">
          <w:rPr>
            <w:noProof/>
          </w:rPr>
          <mc:AlternateContent>
            <mc:Choice Requires="wps">
              <w:drawing>
                <wp:anchor distT="0" distB="0" distL="114300" distR="114300" simplePos="0" relativeHeight="251756544" behindDoc="0" locked="0" layoutInCell="1" allowOverlap="1" wp14:anchorId="757AD92E" wp14:editId="40CE8867">
                  <wp:simplePos x="0" y="0"/>
                  <wp:positionH relativeFrom="margin">
                    <wp:posOffset>137160</wp:posOffset>
                  </wp:positionH>
                  <wp:positionV relativeFrom="paragraph">
                    <wp:posOffset>2647950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25C1B164" w:rsidR="005773C8" w:rsidRPr="00C068D4" w:rsidRDefault="005773C8">
                              <w:pPr>
                                <w:pStyle w:val="Caption"/>
                                <w:rPr>
                                  <w:noProof/>
                                </w:rPr>
                                <w:pPrChange w:id="2096" w:author="ara952 reza" w:date="2020-04-01T23:05:00Z">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131" type="#_x0000_t202" style="position:absolute;margin-left:10.8pt;margin-top:208.5pt;width:431.25pt;height:23.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4j7MgIAAGo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" stroked="f">
                  <v:textbox inset="0,0,0,0">
                    <w:txbxContent>
                      <w:p w14:paraId="0DB807EE" w14:textId="25C1B164" w:rsidR="005773C8" w:rsidRPr="00C068D4" w:rsidRDefault="005773C8">
                        <w:pPr>
                          <w:pStyle w:val="Caption"/>
                          <w:rPr>
                            <w:noProof/>
                          </w:rPr>
                          <w:pPrChange w:id="2097" w:author="ara952 reza" w:date="2020-04-01T23:05:00Z">
                            <w:pPr/>
                          </w:pPrChange>
                        </w:pPr>
                      </w:p>
                    </w:txbxContent>
                  </v:textbox>
                  <w10:wrap type="topAndBottom" anchorx="margin"/>
                </v:shape>
              </w:pict>
            </mc:Fallback>
          </mc:AlternateContent>
        </w:r>
        <w:r w:rsidR="00235F00" w:rsidDel="00C03FD6">
          <w:rPr>
            <w:noProof/>
          </w:rPr>
          <mc:AlternateContent>
            <mc:Choice Requires="wps">
              <w:drawing>
                <wp:anchor distT="0" distB="0" distL="114300" distR="114300" simplePos="0" relativeHeight="251747328" behindDoc="0" locked="0" layoutInCell="1" allowOverlap="1" wp14:anchorId="382AF69D" wp14:editId="4E53B9E0">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1676362E" w:rsidR="005773C8" w:rsidRPr="00A26117" w:rsidRDefault="005773C8">
                              <w:pPr>
                                <w:pStyle w:val="Caption"/>
                                <w:rPr>
                                  <w:noProof/>
                                </w:rPr>
                                <w:pPrChange w:id="2098" w:author="ara952 reza" w:date="2020-04-01T23:02:00Z">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132" type="#_x0000_t202" style="position:absolute;margin-left:29.25pt;margin-top:179.4pt;width:381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jAyupTECAABqBAAADgAAAAAAAAAAAAAAAAAu&#10;AgAAZHJzL2Uyb0RvYy54bWxQSwECLQAUAAYACAAAACEAD3JKct8AAAAKAQAADwAAAAAAAAAAAAAA&#10;AACLBAAAZHJzL2Rvd25yZXYueG1sUEsFBgAAAAAEAAQA8wAAAJcFAAAAAA==&#10;" stroked="f">
                  <v:textbox inset="0,0,0,0">
                    <w:txbxContent>
                      <w:p w14:paraId="191F1976" w14:textId="1676362E" w:rsidR="005773C8" w:rsidRPr="00A26117" w:rsidRDefault="005773C8">
                        <w:pPr>
                          <w:pStyle w:val="Caption"/>
                          <w:rPr>
                            <w:noProof/>
                          </w:rPr>
                          <w:pPrChange w:id="2099" w:author="ara952 reza" w:date="2020-04-01T23:02:00Z">
                            <w:pPr/>
                          </w:pPrChange>
                        </w:pPr>
                      </w:p>
                    </w:txbxContent>
                  </v:textbox>
                  <w10:wrap type="topAndBottom"/>
                </v:shape>
              </w:pict>
            </mc:Fallback>
          </mc:AlternateContent>
        </w:r>
      </w:del>
      <w:del w:id="2100" w:author="ara952 reza" w:date="2020-09-06T11:58:00Z">
        <w:r w:rsidR="00235F00" w:rsidDel="00C03FD6">
          <w:rPr>
            <w:noProof/>
          </w:rPr>
          <mc:AlternateContent>
            <mc:Choice Requires="wps">
              <w:drawing>
                <wp:anchor distT="0" distB="0" distL="114300" distR="114300" simplePos="0" relativeHeight="251750400" behindDoc="0" locked="0" layoutInCell="1" allowOverlap="1" wp14:anchorId="649E17C4" wp14:editId="7D0E93C6">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4BE358E1" w:rsidR="005773C8" w:rsidRDefault="005773C8" w:rsidP="00AD0B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133" type="#_x0000_t202" style="position:absolute;margin-left:237.9pt;margin-top:24.9pt;width:19.2pt;height:2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" filled="f" stroked="f" strokeweight=".5pt">
                  <v:textbox>
                    <w:txbxContent>
                      <w:p w14:paraId="3216363F" w14:textId="4BE358E1" w:rsidR="005773C8" w:rsidRDefault="005773C8" w:rsidP="00AD0B99"/>
                    </w:txbxContent>
                  </v:textbox>
                  <w10:wrap anchorx="margin"/>
                </v:shape>
              </w:pict>
            </mc:Fallback>
          </mc:AlternateContent>
        </w:r>
        <w:r w:rsidR="00AD0B99" w:rsidDel="00C03FD6">
          <w:rPr>
            <w:noProof/>
          </w:rPr>
          <mc:AlternateContent>
            <mc:Choice Requires="wps">
              <w:drawing>
                <wp:anchor distT="0" distB="0" distL="114300" distR="114300" simplePos="0" relativeHeight="251748352" behindDoc="0" locked="0" layoutInCell="1" allowOverlap="1" wp14:anchorId="63017DB4" wp14:editId="3348051F">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B131D1" w:rsidR="005773C8" w:rsidRDefault="00577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134" type="#_x0000_t202" style="position:absolute;margin-left:0;margin-top:23.4pt;width:19.2pt;height:24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" filled="f" stroked="f" strokeweight=".5pt">
                  <v:textbox>
                    <w:txbxContent>
                      <w:p w14:paraId="05F06E4A" w14:textId="7DB131D1" w:rsidR="005773C8" w:rsidRDefault="005773C8"/>
                    </w:txbxContent>
                  </v:textbox>
                  <w10:wrap anchorx="margin"/>
                </v:shape>
              </w:pict>
            </mc:Fallback>
          </mc:AlternateContent>
        </w:r>
      </w:del>
    </w:p>
    <w:p w14:paraId="03932D37" w14:textId="412FE94B" w:rsidR="006F7B81" w:rsidDel="00C03FD6" w:rsidRDefault="00C03FD6" w:rsidP="00C03FD6">
      <w:pPr>
        <w:rPr>
          <w:del w:id="2101" w:author="ara952 reza" w:date="2020-09-06T11:55:00Z"/>
          <w:b/>
          <w:bCs/>
        </w:rPr>
      </w:pPr>
      <w:del w:id="2102" w:author="ara952 reza" w:date="2020-09-06T11:57:00Z">
        <w:r w:rsidDel="00C03FD6">
          <w:rPr>
            <w:noProof/>
          </w:rPr>
          <mc:AlternateContent>
            <mc:Choice Requires="wps">
              <w:drawing>
                <wp:anchor distT="0" distB="0" distL="114300" distR="114300" simplePos="0" relativeHeight="251759616" behindDoc="0" locked="0" layoutInCell="1" allowOverlap="1" wp14:anchorId="211D0D4D" wp14:editId="6CF94934">
                  <wp:simplePos x="0" y="0"/>
                  <wp:positionH relativeFrom="column">
                    <wp:posOffset>2209800</wp:posOffset>
                  </wp:positionH>
                  <wp:positionV relativeFrom="paragraph">
                    <wp:posOffset>95250</wp:posOffset>
                  </wp:positionV>
                  <wp:extent cx="731520" cy="198120"/>
                  <wp:effectExtent l="0" t="0" r="0" b="0"/>
                  <wp:wrapNone/>
                  <wp:docPr id="100" name="Text Box 100"/>
                  <wp:cNvGraphicFramePr/>
                  <a:graphic xmlns:a="http://schemas.openxmlformats.org/drawingml/2006/main">
                    <a:graphicData uri="http://schemas.microsoft.com/office/word/2010/wordprocessingShape">
                      <wps:wsp>
                        <wps:cNvSpPr txBox="1"/>
                        <wps:spPr>
                          <a:xfrm flipH="1">
                            <a:off x="0" y="0"/>
                            <a:ext cx="731520" cy="198120"/>
                          </a:xfrm>
                          <a:prstGeom prst="rect">
                            <a:avLst/>
                          </a:prstGeom>
                          <a:noFill/>
                          <a:ln w="6350">
                            <a:noFill/>
                          </a:ln>
                        </wps:spPr>
                        <wps:txbx>
                          <w:txbxContent>
                            <w:p w14:paraId="7EC1BB4A" w14:textId="34CD28DC" w:rsidR="005773C8" w:rsidRDefault="005773C8" w:rsidP="00CC6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D0D4D" id="Text Box 100" o:spid="_x0000_s1135" type="#_x0000_t202" style="position:absolute;margin-left:174pt;margin-top:7.5pt;width:57.6pt;height:15.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" filled="f" stroked="f" strokeweight=".5pt">
                  <v:textbox>
                    <w:txbxContent>
                      <w:p w14:paraId="7EC1BB4A" w14:textId="34CD28DC" w:rsidR="005773C8" w:rsidRDefault="005773C8" w:rsidP="00CC68D4"/>
                    </w:txbxContent>
                  </v:textbox>
                </v:shape>
              </w:pict>
            </mc:Fallback>
          </mc:AlternateContent>
        </w:r>
      </w:del>
      <w:del w:id="2103" w:author="ara952 reza" w:date="2020-09-06T11:58:00Z">
        <w:r w:rsidDel="00C03FD6">
          <w:rPr>
            <w:noProof/>
          </w:rPr>
          <mc:AlternateContent>
            <mc:Choice Requires="wps">
              <w:drawing>
                <wp:anchor distT="0" distB="0" distL="114300" distR="114300" simplePos="0" relativeHeight="251757568" behindDoc="0" locked="0" layoutInCell="1" allowOverlap="1" wp14:anchorId="487B16C0" wp14:editId="327A5304">
                  <wp:simplePos x="0" y="0"/>
                  <wp:positionH relativeFrom="margin">
                    <wp:posOffset>1562100</wp:posOffset>
                  </wp:positionH>
                  <wp:positionV relativeFrom="paragraph">
                    <wp:posOffset>224790</wp:posOffset>
                  </wp:positionV>
                  <wp:extent cx="281940" cy="2514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w="6350">
                            <a:noFill/>
                          </a:ln>
                        </wps:spPr>
                        <wps:txbx>
                          <w:txbxContent>
                            <w:p w14:paraId="12AFF6A0" w14:textId="2167F58C" w:rsidR="005773C8" w:rsidRDefault="00577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B16C0" id="Text Box 99" o:spid="_x0000_s1136" type="#_x0000_t202" style="position:absolute;margin-left:123pt;margin-top:17.7pt;width:22.2pt;height:19.8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" filled="f" stroked="f" strokeweight=".5pt">
                  <v:textbox>
                    <w:txbxContent>
                      <w:p w14:paraId="12AFF6A0" w14:textId="2167F58C" w:rsidR="005773C8" w:rsidRDefault="005773C8"/>
                    </w:txbxContent>
                  </v:textbox>
                  <w10:wrap anchorx="margin"/>
                </v:shape>
              </w:pict>
            </mc:Fallback>
          </mc:AlternateContent>
        </w:r>
      </w:del>
    </w:p>
    <w:p w14:paraId="6E7A6EEF" w14:textId="62543404" w:rsidR="00507320" w:rsidDel="003A5C04" w:rsidRDefault="00507320">
      <w:pPr>
        <w:rPr>
          <w:del w:id="2104" w:author="ara952 reza" w:date="2020-09-08T23:22:00Z"/>
        </w:rPr>
        <w:pPrChange w:id="2105" w:author="ara952 reza" w:date="2020-09-06T11:55:00Z">
          <w:pPr>
            <w:spacing w:after="0"/>
            <w:jc w:val="both"/>
          </w:pPr>
        </w:pPrChange>
      </w:pPr>
      <w:del w:id="2106" w:author="ara952 reza" w:date="2020-09-08T23:22:00Z">
        <w:r w:rsidRPr="00226112" w:rsidDel="003A5C04">
          <w:rPr>
            <w:b/>
            <w:bCs/>
          </w:rPr>
          <w:delText>3.5 Sea surface temperature</w:delText>
        </w:r>
      </w:del>
    </w:p>
    <w:p w14:paraId="69FEA6A8" w14:textId="535C6B39" w:rsidR="00507320" w:rsidDel="003A5C04" w:rsidRDefault="00507320" w:rsidP="00507320">
      <w:pPr>
        <w:spacing w:after="0"/>
        <w:jc w:val="both"/>
        <w:rPr>
          <w:del w:id="2107" w:author="ara952 reza" w:date="2020-09-08T23:22:00Z"/>
        </w:rPr>
      </w:pPr>
    </w:p>
    <w:p w14:paraId="0A9B4172" w14:textId="32EE1096" w:rsidR="009C14F1" w:rsidDel="00287AD4" w:rsidRDefault="00507320" w:rsidP="006F7B81">
      <w:pPr>
        <w:spacing w:after="0"/>
        <w:jc w:val="both"/>
        <w:rPr>
          <w:ins w:id="2108" w:author="ara952 reza" w:date="2020-04-01T23:28:00Z"/>
          <w:del w:id="2109" w:author="Ian Church" w:date="2020-11-25T11:02:00Z"/>
        </w:rPr>
      </w:pPr>
      <w:del w:id="2110" w:author="ara952 reza" w:date="2020-09-08T23:22:00Z">
        <w:r w:rsidDel="003A5C04">
          <w:delText xml:space="preserve">Figure </w:delText>
        </w:r>
        <w:r w:rsidR="006F7B81" w:rsidDel="003A5C04">
          <w:delText>15</w:delText>
        </w:r>
        <w:r w:rsidDel="003A5C04">
          <w:delText xml:space="preserve"> shows the comparison between the model and sea surface temperature (SST) from the Group for </w:delText>
        </w:r>
        <w:commentRangeStart w:id="2111"/>
        <w:r w:rsidDel="003A5C04">
          <w:delText>High-Resolution Sea Surface Temperature (GHRSST) level 4 analysis which uses multi-scale two-dimensional variational algorithm with 1km resolution</w:delText>
        </w:r>
        <w:commentRangeEnd w:id="2111"/>
        <w:r w:rsidDel="003A5C04">
          <w:rPr>
            <w:rStyle w:val="CommentReference"/>
          </w:rPr>
          <w:commentReference w:id="2111"/>
        </w:r>
        <w:r w:rsidR="006A1A81" w:rsidDel="003A5C04">
          <w:delText>(Chao et al., 2009)</w:delText>
        </w:r>
        <w:r w:rsidDel="003A5C04">
          <w:delText>.</w:delText>
        </w:r>
        <w:r w:rsidRPr="00D812B4" w:rsidDel="003A5C04">
          <w:delText xml:space="preserve"> </w:delText>
        </w:r>
        <w:r w:rsidDel="003A5C04">
          <w:delText xml:space="preserve">Two daily and two monthly SST maps are shown in the Figure </w:delText>
        </w:r>
        <w:r w:rsidR="006F7B81" w:rsidDel="003A5C04">
          <w:delText>15</w:delText>
        </w:r>
        <w:r w:rsidDel="003A5C04">
          <w:delText xml:space="preserve">. On July 31(Fig. </w:delText>
        </w:r>
        <w:r w:rsidR="006F7B81" w:rsidDel="003A5C04">
          <w:delText>15</w:delText>
        </w:r>
        <w:r w:rsidDel="003A5C04">
          <w:delText>a),</w:delText>
        </w:r>
        <w:r w:rsidRPr="00D812B4" w:rsidDel="003A5C04">
          <w:delText xml:space="preserve"> </w:delText>
        </w:r>
        <w:r w:rsidDel="003A5C04">
          <w:delText xml:space="preserve">the warm water enters the Bay at the open boundary and in the middle </w:delText>
        </w:r>
        <w:commentRangeStart w:id="2112"/>
        <w:commentRangeStart w:id="2113"/>
        <w:commentRangeStart w:id="2114"/>
        <w:commentRangeStart w:id="2115"/>
        <w:r w:rsidDel="003A5C04">
          <w:delText>of the bay a warmer mass is trapped between the cooler one, at the head of the Bay the water becomes cooler, and Grand Manan Island is surrounded by cooler water.</w:delText>
        </w:r>
        <w:commentRangeEnd w:id="2112"/>
        <w:r w:rsidDel="003A5C04">
          <w:rPr>
            <w:rStyle w:val="CommentReference"/>
          </w:rPr>
          <w:commentReference w:id="2112"/>
        </w:r>
        <w:commentRangeEnd w:id="2113"/>
        <w:r w:rsidR="00222903" w:rsidDel="003A5C04">
          <w:rPr>
            <w:rStyle w:val="CommentReference"/>
          </w:rPr>
          <w:commentReference w:id="2113"/>
        </w:r>
        <w:commentRangeEnd w:id="2114"/>
        <w:r w:rsidR="003879F5" w:rsidDel="003A5C04">
          <w:rPr>
            <w:rStyle w:val="CommentReference"/>
          </w:rPr>
          <w:commentReference w:id="2114"/>
        </w:r>
        <w:commentRangeEnd w:id="2115"/>
        <w:r w:rsidR="00721AA9" w:rsidDel="003A5C04">
          <w:rPr>
            <w:rStyle w:val="CommentReference"/>
          </w:rPr>
          <w:commentReference w:id="2115"/>
        </w:r>
      </w:del>
    </w:p>
    <w:p w14:paraId="50D061CE" w14:textId="118ECBB8" w:rsidR="009C14F1" w:rsidDel="00287AD4" w:rsidRDefault="009C14F1" w:rsidP="006F7B81">
      <w:pPr>
        <w:spacing w:after="0"/>
        <w:jc w:val="both"/>
        <w:rPr>
          <w:ins w:id="2116" w:author="ara952 reza" w:date="2020-04-01T23:28:00Z"/>
          <w:del w:id="2117" w:author="Ian Church" w:date="2020-11-25T11:02:00Z"/>
        </w:rPr>
      </w:pPr>
    </w:p>
    <w:p w14:paraId="4C16473E" w14:textId="7445DFB4" w:rsidR="009C14F1" w:rsidDel="00287AD4" w:rsidRDefault="009C14F1" w:rsidP="006F7B81">
      <w:pPr>
        <w:spacing w:after="0"/>
        <w:jc w:val="both"/>
        <w:rPr>
          <w:ins w:id="2118" w:author="ara952 reza" w:date="2020-04-01T23:28:00Z"/>
          <w:del w:id="2119" w:author="Ian Church" w:date="2020-11-25T11:02:00Z"/>
        </w:rPr>
      </w:pPr>
    </w:p>
    <w:p w14:paraId="6302247E" w14:textId="42E1512A" w:rsidR="009C14F1" w:rsidDel="00287AD4" w:rsidRDefault="009C14F1" w:rsidP="006F7B81">
      <w:pPr>
        <w:spacing w:after="0"/>
        <w:jc w:val="both"/>
        <w:rPr>
          <w:ins w:id="2120" w:author="ara952 reza" w:date="2020-04-01T23:28:00Z"/>
          <w:del w:id="2121" w:author="Ian Church" w:date="2020-11-25T11:02:00Z"/>
        </w:rPr>
      </w:pPr>
    </w:p>
    <w:p w14:paraId="5A75B746" w14:textId="6473A359" w:rsidR="009C14F1" w:rsidDel="00CD4A0C" w:rsidRDefault="009C14F1" w:rsidP="006F7B81">
      <w:pPr>
        <w:spacing w:after="0"/>
        <w:jc w:val="both"/>
        <w:rPr>
          <w:ins w:id="2122" w:author="ara952 reza" w:date="2020-09-11T11:33:00Z"/>
          <w:del w:id="2123" w:author="Ian Church" w:date="2020-11-25T11:02:00Z"/>
        </w:rPr>
      </w:pPr>
    </w:p>
    <w:p w14:paraId="7BB2E2D1" w14:textId="2057EA42" w:rsidR="00BB2126" w:rsidDel="00CD4A0C" w:rsidRDefault="00BB2126" w:rsidP="006F7B81">
      <w:pPr>
        <w:spacing w:after="0"/>
        <w:jc w:val="both"/>
        <w:rPr>
          <w:ins w:id="2124" w:author="ara952 reza" w:date="2020-04-01T23:27:00Z"/>
          <w:del w:id="2125" w:author="Ian Church" w:date="2020-11-25T11:02:00Z"/>
        </w:rPr>
      </w:pPr>
    </w:p>
    <w:p w14:paraId="6544F00E" w14:textId="77777777" w:rsidR="009C14F1" w:rsidRPr="00DB6533" w:rsidRDefault="009C14F1" w:rsidP="009C14F1">
      <w:pPr>
        <w:spacing w:after="0"/>
        <w:jc w:val="both"/>
        <w:rPr>
          <w:ins w:id="2126" w:author="ara952 reza" w:date="2020-04-01T23:28:00Z"/>
          <w:b/>
          <w:bCs/>
        </w:rPr>
      </w:pPr>
      <w:ins w:id="2127"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2128" w:author="ara952 reza" w:date="2020-04-01T23:28:00Z"/>
          <w:b/>
          <w:bCs/>
        </w:rPr>
      </w:pPr>
    </w:p>
    <w:p w14:paraId="2283F11F" w14:textId="3C796397" w:rsidR="009C14F1" w:rsidRDefault="009C14F1" w:rsidP="009C14F1">
      <w:pPr>
        <w:spacing w:after="0"/>
        <w:jc w:val="both"/>
        <w:rPr>
          <w:ins w:id="2129" w:author="ara952 reza" w:date="2020-04-01T23:29:00Z"/>
        </w:rPr>
      </w:pPr>
      <w:ins w:id="2130" w:author="ara952 reza" w:date="2020-04-01T23:28:00Z">
        <w:r>
          <w:t xml:space="preserve">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w:t>
        </w:r>
      </w:ins>
      <w:ins w:id="2131" w:author="ara952 reza" w:date="2020-09-11T11:33:00Z">
        <w:r w:rsidR="00BB2126">
          <w:fldChar w:fldCharType="begin" w:fldLock="1"/>
        </w:r>
      </w:ins>
      <w:r w:rsidR="009D6B96">
        <w:instrText>ADDIN CSL_CITATION {"citationItems":[{"id":"ITEM-1","itemData":{"DOI":"10.1016/j.csr.2013.11.007","ISSN":"02784343","abstract":"The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Research","id":"ITEM-1","issued":{"date-parts":[["2014"]]},"page":"7-16","publisher":"Elsevier","title":"Impacts of high resolution model downscaling in coastal regions","type":"article-journal","volume":"87"},"uris":["http://www.mendeley.com/documents/?uuid=0f9017a2-a157-4cca-b4d6-e0293e76400c"]}],"mendeley":{"formattedCitation":"[45]","plainTextFormattedCitation":"[45]","previouslyFormattedCitation":"[45]"},"properties":{"noteIndex":0},"schema":"https://github.com/citation-style-language/schema/raw/master/csl-citation.json"}</w:instrText>
      </w:r>
      <w:r w:rsidR="00BB2126">
        <w:fldChar w:fldCharType="separate"/>
      </w:r>
      <w:r w:rsidR="00BB2126" w:rsidRPr="00BB2126">
        <w:rPr>
          <w:noProof/>
        </w:rPr>
        <w:t>[45]</w:t>
      </w:r>
      <w:ins w:id="2132" w:author="ara952 reza" w:date="2020-09-11T11:33:00Z">
        <w:r w:rsidR="00BB2126">
          <w:fldChar w:fldCharType="end"/>
        </w:r>
      </w:ins>
      <w:ins w:id="2133" w:author="ara952 reza" w:date="2020-04-01T23:28:00Z">
        <w:r>
          <w:t xml:space="preserve"> to the Bay. </w:t>
        </w:r>
        <w:commentRangeStart w:id="2134"/>
        <w:r>
          <w:t xml:space="preserve">The tidal level </w:t>
        </w:r>
      </w:ins>
      <w:ins w:id="2135" w:author="Ian Church" w:date="2020-11-25T11:05:00Z">
        <w:r w:rsidR="00C63E59">
          <w:t xml:space="preserve">was </w:t>
        </w:r>
      </w:ins>
      <w:ins w:id="2136" w:author="ara952 reza" w:date="2020-04-01T23:28:00Z">
        <w:r>
          <w:t xml:space="preserve">extracted from the tidal model, </w:t>
        </w:r>
        <w:proofErr w:type="spellStart"/>
        <w:r>
          <w:t>WebTide</w:t>
        </w:r>
        <w:proofErr w:type="spellEnd"/>
        <w:r>
          <w:t xml:space="preserve"> </w:t>
        </w:r>
        <w:r w:rsidRPr="000F3F98">
          <w:t>Scotia - Fundy - Maine</w:t>
        </w:r>
        <w:r>
          <w:t xml:space="preserve">, and temperature and salinity from an operational model in the area, </w:t>
        </w:r>
      </w:ins>
      <w:proofErr w:type="spellStart"/>
      <w:ins w:id="2137" w:author="ara952 reza" w:date="2020-09-11T11:34:00Z">
        <w:r w:rsidR="00BB2126">
          <w:t>GoMOFS</w:t>
        </w:r>
      </w:ins>
      <w:commentRangeEnd w:id="2134"/>
      <w:proofErr w:type="spellEnd"/>
      <w:r w:rsidR="00B82926">
        <w:rPr>
          <w:rStyle w:val="CommentReference"/>
        </w:rPr>
        <w:commentReference w:id="2134"/>
      </w:r>
      <w:ins w:id="2138" w:author="ara952 reza" w:date="2020-04-01T23:28:00Z">
        <w:r>
          <w:t xml:space="preserve">. The model is assessed using observational data, including temperature and salinity from CTD casts, and </w:t>
        </w:r>
      </w:ins>
      <w:ins w:id="2139" w:author="ara952 reza" w:date="2020-09-11T11:35:00Z">
        <w:r w:rsidR="00BB2126">
          <w:t xml:space="preserve">the published tidal constituents for </w:t>
        </w:r>
      </w:ins>
      <w:ins w:id="2140" w:author="ara952 reza" w:date="2020-04-01T23:28:00Z">
        <w:r>
          <w:t xml:space="preserve">sea level. The model was able to predict </w:t>
        </w:r>
        <w:r>
          <w:lastRenderedPageBreak/>
          <w:t>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xml:space="preserve">. The average error </w:t>
        </w:r>
        <w:del w:id="2141" w:author="Ian Church" w:date="2020-11-25T11:06:00Z">
          <w:r w:rsidDel="009F087E">
            <w:delText>for the four stations in</w:delText>
          </w:r>
        </w:del>
      </w:ins>
      <w:ins w:id="2142" w:author="Ian Church" w:date="2020-11-25T11:06:00Z">
        <w:r w:rsidR="009F087E">
          <w:t>throughout</w:t>
        </w:r>
      </w:ins>
      <w:ins w:id="2143" w:author="ara952 reza" w:date="2020-04-01T23:28:00Z">
        <w:r>
          <w:t xml:space="preserve">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w:t>
        </w:r>
        <w:commentRangeStart w:id="2144"/>
        <w:r>
          <w:t xml:space="preserve">Reversing Falls </w:t>
        </w:r>
      </w:ins>
      <w:commentRangeEnd w:id="2144"/>
      <w:r w:rsidR="00E917A6">
        <w:rPr>
          <w:rStyle w:val="CommentReference"/>
        </w:rPr>
        <w:commentReference w:id="2144"/>
      </w:r>
      <w:ins w:id="2145" w:author="ara952 reza" w:date="2020-04-01T23:28:00Z">
        <w:r>
          <w:t xml:space="preserve">to improve the tidal level representation. By increasing the resolution in </w:t>
        </w:r>
      </w:ins>
      <w:ins w:id="2146" w:author="Ian Church" w:date="2020-11-25T11:07:00Z">
        <w:r w:rsidR="00E917A6">
          <w:t xml:space="preserve">the </w:t>
        </w:r>
      </w:ins>
      <w:ins w:id="2147" w:author="ara952 reza" w:date="2020-04-01T23:28:00Z">
        <w:r>
          <w:t xml:space="preserve">Minas Passage and channel, the model resolved all four gyres in that area. Also, the result of the baroclinic run showed an increase in the </w:t>
        </w:r>
        <w:del w:id="2148" w:author="Ian Church" w:date="2020-11-25T11:07:00Z">
          <w:r w:rsidDel="00201E88">
            <w:delText>speed</w:delText>
          </w:r>
        </w:del>
      </w:ins>
      <w:ins w:id="2149" w:author="Ian Church" w:date="2020-11-25T11:07:00Z">
        <w:r w:rsidR="00201E88">
          <w:t>magnitude</w:t>
        </w:r>
      </w:ins>
      <w:ins w:id="2150" w:author="ara952 reza" w:date="2020-04-01T23:28:00Z">
        <w:r>
          <w:t xml:space="preserve">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w:t>
        </w:r>
      </w:ins>
      <w:ins w:id="2151" w:author="Ian Church" w:date="2020-11-25T11:08:00Z">
        <w:r w:rsidR="00201E88">
          <w:t xml:space="preserve"> the</w:t>
        </w:r>
      </w:ins>
      <w:ins w:id="2152" w:author="ara952 reza" w:date="2020-04-01T23:28:00Z">
        <w:r>
          <w:t xml:space="preserve"> Saint John River area, which is the main source of freshwater discharge in the Bay, the Model could capture the outflow of the river which flows on the surface close to the New Brunswick side</w:t>
        </w:r>
      </w:ins>
      <w:ins w:id="2153" w:author="Ian Church" w:date="2020-11-25T11:08:00Z">
        <w:r w:rsidR="00201E88">
          <w:t xml:space="preserve">, and </w:t>
        </w:r>
      </w:ins>
      <w:ins w:id="2154" w:author="ara952 reza" w:date="2020-04-01T23:28:00Z">
        <w:del w:id="2155" w:author="Ian Church" w:date="2020-11-25T11:08:00Z">
          <w:r w:rsidDel="00201E88">
            <w:delText xml:space="preserve"> </w:delText>
          </w:r>
        </w:del>
        <w:r>
          <w:t>extend</w:t>
        </w:r>
        <w:del w:id="2156" w:author="Ian Church" w:date="2020-11-25T11:08:00Z">
          <w:r w:rsidDel="00201E88">
            <w:delText>ing</w:delText>
          </w:r>
        </w:del>
      </w:ins>
      <w:ins w:id="2157" w:author="Ian Church" w:date="2020-11-25T11:08:00Z">
        <w:r w:rsidR="00201E88">
          <w:t>s</w:t>
        </w:r>
      </w:ins>
      <w:ins w:id="2158" w:author="ara952 reza" w:date="2020-04-01T23:28:00Z">
        <w:r>
          <w:t xml:space="preserve"> to Grand Manan Island. A comparison of the model data against the CTD data showed that the model </w:t>
        </w:r>
      </w:ins>
      <w:ins w:id="2159" w:author="ara952 reza" w:date="2020-09-11T11:41:00Z">
        <w:r w:rsidR="00FD5B8A">
          <w:t xml:space="preserve">could provide better skills at the middle and bottom layers </w:t>
        </w:r>
      </w:ins>
      <w:ins w:id="2160" w:author="ara952 reza" w:date="2020-09-11T11:42:00Z">
        <w:r w:rsidR="00FD5B8A">
          <w:t xml:space="preserve">for both temperature and salinity while the skills </w:t>
        </w:r>
      </w:ins>
      <w:ins w:id="2161" w:author="ara952 reza" w:date="2020-09-11T11:44:00Z">
        <w:r w:rsidR="00FD5B8A">
          <w:t>are in</w:t>
        </w:r>
      </w:ins>
      <w:ins w:id="2162" w:author="ara952 reza" w:date="2020-09-11T11:42:00Z">
        <w:r w:rsidR="00FD5B8A">
          <w:t xml:space="preserve"> favour of temperature</w:t>
        </w:r>
      </w:ins>
      <w:ins w:id="2163" w:author="ara952 reza" w:date="2020-09-11T11:43:00Z">
        <w:r w:rsidR="00FD5B8A">
          <w:t xml:space="preserve"> which may resulted from the lack of temperature and salinity profile for the Saint John River which is the main contribution of fresh water </w:t>
        </w:r>
      </w:ins>
      <w:ins w:id="2164" w:author="ara952 reza" w:date="2020-09-11T11:44:00Z">
        <w:r w:rsidR="00FD5B8A">
          <w:t>to the Bay</w:t>
        </w:r>
      </w:ins>
      <w:ins w:id="2165" w:author="ara952 reza" w:date="2020-09-11T11:45:00Z">
        <w:r w:rsidR="00FD5B8A">
          <w:t xml:space="preserve"> and also the resolution of surface forcing and whether it is reanalysis or not, and the specification of the river discharge to the Bay affect the temperature and salinity in the water column. This assumption needs more analysis to find out the effect of different spaciotemporal surface forcing resolution on the predicted tracer values.</w:t>
        </w:r>
      </w:ins>
    </w:p>
    <w:p w14:paraId="44D738B7" w14:textId="77777777" w:rsidR="009C14F1" w:rsidRDefault="009C14F1" w:rsidP="009C14F1">
      <w:pPr>
        <w:spacing w:after="0"/>
        <w:jc w:val="both"/>
        <w:rPr>
          <w:ins w:id="2166" w:author="ara952 reza" w:date="2020-04-01T23:28:00Z"/>
        </w:rPr>
      </w:pPr>
    </w:p>
    <w:p w14:paraId="0FA78D64" w14:textId="5FAF77FC" w:rsidR="009C14F1" w:rsidRDefault="009C14F1" w:rsidP="0016359F">
      <w:pPr>
        <w:spacing w:after="0"/>
        <w:jc w:val="both"/>
        <w:rPr>
          <w:ins w:id="2167" w:author="ara952 reza" w:date="2020-09-11T11:15:00Z"/>
          <w:rFonts w:ascii="Calibri" w:eastAsia="Calibri" w:hAnsi="Calibri" w:cs="Arial"/>
        </w:rPr>
      </w:pPr>
      <w:ins w:id="2168"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xml:space="preserve">), part of the NASA Earth Observing System Data and Information </w:t>
        </w:r>
        <w:r w:rsidRPr="0016359F">
          <w:rPr>
            <w:rPrChange w:id="2169" w:author="ara952 reza" w:date="2020-09-11T11:16:00Z">
              <w:rPr>
                <w:rFonts w:ascii="Calibri" w:eastAsia="Calibri" w:hAnsi="Calibri" w:cs="Arial"/>
              </w:rPr>
            </w:rPrChange>
          </w:rPr>
          <w:t>System (EOSDIS).</w:t>
        </w:r>
      </w:ins>
      <w:ins w:id="2170" w:author="ara952 reza" w:date="2020-09-11T11:16:00Z">
        <w:r w:rsidR="00D466CB" w:rsidRPr="0016359F">
          <w:rPr>
            <w:rPrChange w:id="2171" w:author="ara952 reza" w:date="2020-09-11T11:16:00Z">
              <w:rPr>
                <w:rFonts w:ascii="Calibri" w:eastAsia="Calibri" w:hAnsi="Calibri" w:cs="Arial"/>
              </w:rPr>
            </w:rPrChange>
          </w:rPr>
          <w:t xml:space="preserve">The </w:t>
        </w:r>
        <w:r w:rsidR="0016359F" w:rsidRPr="0016359F">
          <w:rPr>
            <w:rPrChange w:id="2172" w:author="ara952 reza" w:date="2020-09-11T11:16:00Z">
              <w:rPr>
                <w:rFonts w:ascii="Calibri" w:eastAsia="Calibri" w:hAnsi="Calibri" w:cs="Arial"/>
              </w:rPr>
            </w:rPrChange>
          </w:rPr>
          <w:t xml:space="preserve">G1SST product are </w:t>
        </w:r>
      </w:ins>
      <w:ins w:id="2173" w:author="ara952 reza" w:date="2020-09-11T11:17:00Z">
        <w:r w:rsidR="0016359F">
          <w:t xml:space="preserve">available from </w:t>
        </w:r>
        <w:proofErr w:type="spellStart"/>
        <w:r w:rsidR="0016359F">
          <w:t>PoDAAC</w:t>
        </w:r>
        <w:proofErr w:type="spellEnd"/>
        <w:r w:rsidR="0016359F">
          <w:t>/</w:t>
        </w:r>
        <w:proofErr w:type="spellStart"/>
        <w:r w:rsidR="0016359F">
          <w:t>JPl</w:t>
        </w:r>
        <w:proofErr w:type="spellEnd"/>
        <w:r w:rsidR="0016359F">
          <w:t xml:space="preserve"> </w:t>
        </w:r>
      </w:ins>
      <w:ins w:id="2174" w:author="ara952 reza" w:date="2020-09-11T11:16:00Z">
        <w:r w:rsidR="0016359F" w:rsidRPr="0016359F">
          <w:rPr>
            <w:rPrChange w:id="2175" w:author="ara952 reza" w:date="2020-09-11T11:16:00Z">
              <w:rPr>
                <w:rFonts w:ascii="Calibri" w:eastAsia="Calibri" w:hAnsi="Calibri" w:cs="Arial"/>
              </w:rPr>
            </w:rPrChange>
          </w:rPr>
          <w:t>(https://podaac.jpl.nasa.gov/dataset/JPL_OUROCEAN-L4UHfnd-GLOB-G1SST</w:t>
        </w:r>
        <w:r w:rsidR="0016359F">
          <w:rPr>
            <w:rFonts w:ascii="Calibri" w:eastAsia="Calibri" w:hAnsi="Calibri" w:cs="Arial"/>
          </w:rPr>
          <w:t>)</w:t>
        </w:r>
      </w:ins>
    </w:p>
    <w:p w14:paraId="4D71EB62" w14:textId="43204A48" w:rsidR="009C14F1" w:rsidRDefault="009C14F1" w:rsidP="007D5EC1"/>
    <w:p w14:paraId="48CE9668" w14:textId="30C28297" w:rsidR="007D5EC1" w:rsidRDefault="007D5EC1" w:rsidP="007D5EC1"/>
    <w:p w14:paraId="3118B00D" w14:textId="7025C197" w:rsidR="007D5EC1" w:rsidRDefault="007D5EC1" w:rsidP="007D5EC1"/>
    <w:p w14:paraId="7380C40D" w14:textId="12BCA050" w:rsidR="007D5EC1" w:rsidRDefault="007D5EC1" w:rsidP="007D5EC1">
      <w:pPr>
        <w:rPr>
          <w:ins w:id="2176" w:author="ara952 reza" w:date="2020-09-11T11:47:00Z"/>
        </w:rPr>
      </w:pPr>
    </w:p>
    <w:p w14:paraId="695ED089" w14:textId="415AC6A7" w:rsidR="007D5EC1" w:rsidRDefault="007D5EC1" w:rsidP="007D5EC1">
      <w:pPr>
        <w:rPr>
          <w:ins w:id="2177" w:author="ara952 reza" w:date="2020-09-11T11:47:00Z"/>
        </w:rPr>
      </w:pPr>
    </w:p>
    <w:p w14:paraId="5283D5ED" w14:textId="6AF17B3E" w:rsidR="007D5EC1" w:rsidRDefault="007D5EC1" w:rsidP="007D5EC1">
      <w:pPr>
        <w:rPr>
          <w:ins w:id="2178" w:author="ara952 reza" w:date="2020-09-11T11:47:00Z"/>
        </w:rPr>
      </w:pPr>
    </w:p>
    <w:p w14:paraId="20724B1F" w14:textId="5C6DBCEA" w:rsidR="007D5EC1" w:rsidRDefault="007D5EC1" w:rsidP="007D5EC1">
      <w:pPr>
        <w:rPr>
          <w:ins w:id="2179" w:author="ara952 reza" w:date="2020-09-11T11:47:00Z"/>
        </w:rPr>
      </w:pPr>
    </w:p>
    <w:p w14:paraId="748C985A" w14:textId="3AC3B0CD"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ins w:id="2180" w:author="ara952 reza" w:date="2020-09-11T11:48:00Z">
        <w:r>
          <w:fldChar w:fldCharType="begin" w:fldLock="1"/>
        </w:r>
        <w:r>
          <w:instrText xml:space="preserve">ADDIN Mendeley Bibliography CSL_BIBLIOGRAPHY </w:instrText>
        </w:r>
      </w:ins>
      <w:r>
        <w:fldChar w:fldCharType="separate"/>
      </w:r>
      <w:r w:rsidRPr="009D6B96">
        <w:rPr>
          <w:rFonts w:ascii="Calibri" w:hAnsi="Calibri" w:cs="Calibri"/>
          <w:noProof/>
          <w:szCs w:val="24"/>
        </w:rPr>
        <w:t xml:space="preserve">1. </w:t>
      </w:r>
      <w:r w:rsidRPr="009D6B96">
        <w:rPr>
          <w:rFonts w:ascii="Calibri" w:hAnsi="Calibri" w:cs="Calibri"/>
          <w:noProof/>
          <w:szCs w:val="24"/>
        </w:rPr>
        <w:tab/>
        <w:t xml:space="preserve">Worm, B.; Barbier, E.; Beaumont, N.; Duffy, J.; Folke, C.; Halpern, B.; Jackson, J.; Lotze, H.; Micheli, F.; Palumbi, S.; et al. Impacts of Biodiversity Loss on Ocean Ecosystem Services. </w:t>
      </w:r>
      <w:r w:rsidRPr="009D6B96">
        <w:rPr>
          <w:rFonts w:ascii="Calibri" w:hAnsi="Calibri" w:cs="Calibri"/>
          <w:i/>
          <w:iCs/>
          <w:noProof/>
          <w:szCs w:val="24"/>
        </w:rPr>
        <w:t>Science</w:t>
      </w:r>
      <w:r w:rsidRPr="009D6B96">
        <w:rPr>
          <w:rFonts w:ascii="Calibri" w:hAnsi="Calibri" w:cs="Calibri"/>
          <w:noProof/>
          <w:szCs w:val="24"/>
        </w:rPr>
        <w:t xml:space="preserve"> </w:t>
      </w:r>
      <w:r w:rsidRPr="009D6B96">
        <w:rPr>
          <w:rFonts w:ascii="Calibri" w:hAnsi="Calibri" w:cs="Calibri"/>
          <w:b/>
          <w:bCs/>
          <w:noProof/>
          <w:szCs w:val="24"/>
        </w:rPr>
        <w:t>2006</w:t>
      </w:r>
      <w:r w:rsidRPr="009D6B96">
        <w:rPr>
          <w:rFonts w:ascii="Calibri" w:hAnsi="Calibri" w:cs="Calibri"/>
          <w:noProof/>
          <w:szCs w:val="24"/>
        </w:rPr>
        <w:t xml:space="preserve">, </w:t>
      </w:r>
      <w:r w:rsidRPr="009D6B96">
        <w:rPr>
          <w:rFonts w:ascii="Calibri" w:hAnsi="Calibri" w:cs="Calibri"/>
          <w:i/>
          <w:iCs/>
          <w:noProof/>
          <w:szCs w:val="24"/>
        </w:rPr>
        <w:t>314</w:t>
      </w:r>
      <w:r w:rsidRPr="009D6B96">
        <w:rPr>
          <w:rFonts w:ascii="Calibri" w:hAnsi="Calibri" w:cs="Calibri"/>
          <w:noProof/>
          <w:szCs w:val="24"/>
        </w:rPr>
        <w:t>, 787–790, doi:10.1126/science.1132294.</w:t>
      </w:r>
    </w:p>
    <w:p w14:paraId="50BDBDE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 </w:t>
      </w:r>
      <w:r w:rsidRPr="009D6B96">
        <w:rPr>
          <w:rFonts w:ascii="Calibri" w:hAnsi="Calibri" w:cs="Calibri"/>
          <w:noProof/>
          <w:szCs w:val="24"/>
        </w:rPr>
        <w:tab/>
        <w:t xml:space="preserve">Brown, C.J.; Smith, S.J.; Lawton, P.; Anderson, J.T. Benthic habitat mapping: A review of progress towards improved understanding of the spatial ecology of the seafloor using acoustic techniques. </w:t>
      </w:r>
      <w:r w:rsidRPr="009D6B96">
        <w:rPr>
          <w:rFonts w:ascii="Calibri" w:hAnsi="Calibri" w:cs="Calibri"/>
          <w:i/>
          <w:iCs/>
          <w:noProof/>
          <w:szCs w:val="24"/>
        </w:rPr>
        <w:t>Estuar. Coast. Shelf Sci.</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92</w:t>
      </w:r>
      <w:r w:rsidRPr="009D6B96">
        <w:rPr>
          <w:rFonts w:ascii="Calibri" w:hAnsi="Calibri" w:cs="Calibri"/>
          <w:noProof/>
          <w:szCs w:val="24"/>
        </w:rPr>
        <w:t>, 502–520, doi:10.1016/j.ecss.2011.02.007.</w:t>
      </w:r>
    </w:p>
    <w:p w14:paraId="1A2A9DC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 </w:t>
      </w:r>
      <w:r w:rsidRPr="009D6B96">
        <w:rPr>
          <w:rFonts w:ascii="Calibri" w:hAnsi="Calibri" w:cs="Calibri"/>
          <w:noProof/>
          <w:szCs w:val="24"/>
        </w:rPr>
        <w:tab/>
        <w:t xml:space="preserve">Anderson, J.T.; Van Holliday, D.; Kloser, R.; Reid, D.G.; Simard, Y. Acoustic seabed classification: Current practice and future directions. </w:t>
      </w:r>
      <w:r w:rsidRPr="009D6B96">
        <w:rPr>
          <w:rFonts w:ascii="Calibri" w:hAnsi="Calibri" w:cs="Calibri"/>
          <w:i/>
          <w:iCs/>
          <w:noProof/>
          <w:szCs w:val="24"/>
        </w:rPr>
        <w:t>ICES J. Mar. Sci.</w:t>
      </w:r>
      <w:r w:rsidRPr="009D6B96">
        <w:rPr>
          <w:rFonts w:ascii="Calibri" w:hAnsi="Calibri" w:cs="Calibri"/>
          <w:noProof/>
          <w:szCs w:val="24"/>
        </w:rPr>
        <w:t xml:space="preserve"> </w:t>
      </w:r>
      <w:r w:rsidRPr="009D6B96">
        <w:rPr>
          <w:rFonts w:ascii="Calibri" w:hAnsi="Calibri" w:cs="Calibri"/>
          <w:b/>
          <w:bCs/>
          <w:noProof/>
          <w:szCs w:val="24"/>
        </w:rPr>
        <w:t>2008</w:t>
      </w:r>
      <w:r w:rsidRPr="009D6B96">
        <w:rPr>
          <w:rFonts w:ascii="Calibri" w:hAnsi="Calibri" w:cs="Calibri"/>
          <w:noProof/>
          <w:szCs w:val="24"/>
        </w:rPr>
        <w:t xml:space="preserve">, </w:t>
      </w:r>
      <w:r w:rsidRPr="009D6B96">
        <w:rPr>
          <w:rFonts w:ascii="Calibri" w:hAnsi="Calibri" w:cs="Calibri"/>
          <w:i/>
          <w:iCs/>
          <w:noProof/>
          <w:szCs w:val="24"/>
        </w:rPr>
        <w:t>65</w:t>
      </w:r>
      <w:r w:rsidRPr="009D6B96">
        <w:rPr>
          <w:rFonts w:ascii="Calibri" w:hAnsi="Calibri" w:cs="Calibri"/>
          <w:noProof/>
          <w:szCs w:val="24"/>
        </w:rPr>
        <w:t xml:space="preserve">, 1004–1011, </w:t>
      </w:r>
      <w:r w:rsidRPr="009D6B96">
        <w:rPr>
          <w:rFonts w:ascii="Calibri" w:hAnsi="Calibri" w:cs="Calibri"/>
          <w:noProof/>
          <w:szCs w:val="24"/>
        </w:rPr>
        <w:lastRenderedPageBreak/>
        <w:t>doi:10.1093/icesjms/fsn061.</w:t>
      </w:r>
    </w:p>
    <w:p w14:paraId="6FF3E635"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 </w:t>
      </w:r>
      <w:r w:rsidRPr="009D6B96">
        <w:rPr>
          <w:rFonts w:ascii="Calibri" w:hAnsi="Calibri" w:cs="Calibri"/>
          <w:noProof/>
          <w:szCs w:val="24"/>
        </w:rPr>
        <w:tab/>
        <w:t xml:space="preserve">Shaw, J.; Amos, C.L.; Greenberg, D.A.; O’Reilly, C.T.; Parrott, D.R.; Patton, E. Catastrophic tidal expansion in the Bay of Fundy, CanadaEarth Sciences Sector (ESS) Contribution 20090423. </w:t>
      </w:r>
      <w:r w:rsidRPr="009D6B96">
        <w:rPr>
          <w:rFonts w:ascii="Calibri" w:hAnsi="Calibri" w:cs="Calibri"/>
          <w:i/>
          <w:iCs/>
          <w:noProof/>
          <w:szCs w:val="24"/>
        </w:rPr>
        <w:t>Can. J. Earth Sci.</w:t>
      </w:r>
      <w:r w:rsidRPr="009D6B96">
        <w:rPr>
          <w:rFonts w:ascii="Calibri" w:hAnsi="Calibri" w:cs="Calibri"/>
          <w:noProof/>
          <w:szCs w:val="24"/>
        </w:rPr>
        <w:t xml:space="preserve"> </w:t>
      </w:r>
      <w:r w:rsidRPr="009D6B96">
        <w:rPr>
          <w:rFonts w:ascii="Calibri" w:hAnsi="Calibri" w:cs="Calibri"/>
          <w:b/>
          <w:bCs/>
          <w:noProof/>
          <w:szCs w:val="24"/>
        </w:rPr>
        <w:t>2010</w:t>
      </w:r>
      <w:r w:rsidRPr="009D6B96">
        <w:rPr>
          <w:rFonts w:ascii="Calibri" w:hAnsi="Calibri" w:cs="Calibri"/>
          <w:noProof/>
          <w:szCs w:val="24"/>
        </w:rPr>
        <w:t xml:space="preserve">, </w:t>
      </w:r>
      <w:r w:rsidRPr="009D6B96">
        <w:rPr>
          <w:rFonts w:ascii="Calibri" w:hAnsi="Calibri" w:cs="Calibri"/>
          <w:i/>
          <w:iCs/>
          <w:noProof/>
          <w:szCs w:val="24"/>
        </w:rPr>
        <w:t>47</w:t>
      </w:r>
      <w:r w:rsidRPr="009D6B96">
        <w:rPr>
          <w:rFonts w:ascii="Calibri" w:hAnsi="Calibri" w:cs="Calibri"/>
          <w:noProof/>
          <w:szCs w:val="24"/>
        </w:rPr>
        <w:t>, 1079–1091, doi:10.1139/E10-046.</w:t>
      </w:r>
    </w:p>
    <w:p w14:paraId="7AD3765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 </w:t>
      </w:r>
      <w:r w:rsidRPr="009D6B96">
        <w:rPr>
          <w:rFonts w:ascii="Calibri" w:hAnsi="Calibri" w:cs="Calibri"/>
          <w:noProof/>
          <w:szCs w:val="24"/>
        </w:rPr>
        <w:tab/>
        <w:t xml:space="preserve">Li, Y.; Fratantoni, P.S.; Chen, C.; Hare, J.A.; Sun, Y.; Beardsley, R.C.; Ji, R. Spatio-temporal patterns of stratification on the Northwest Atlantic shelf. </w:t>
      </w:r>
      <w:r w:rsidRPr="009D6B96">
        <w:rPr>
          <w:rFonts w:ascii="Calibri" w:hAnsi="Calibri" w:cs="Calibri"/>
          <w:i/>
          <w:iCs/>
          <w:noProof/>
          <w:szCs w:val="24"/>
        </w:rPr>
        <w:t>Prog. Oceanogr.</w:t>
      </w:r>
      <w:r w:rsidRPr="009D6B96">
        <w:rPr>
          <w:rFonts w:ascii="Calibri" w:hAnsi="Calibri" w:cs="Calibri"/>
          <w:noProof/>
          <w:szCs w:val="24"/>
        </w:rPr>
        <w:t xml:space="preserve"> </w:t>
      </w:r>
      <w:r w:rsidRPr="009D6B96">
        <w:rPr>
          <w:rFonts w:ascii="Calibri" w:hAnsi="Calibri" w:cs="Calibri"/>
          <w:b/>
          <w:bCs/>
          <w:noProof/>
          <w:szCs w:val="24"/>
        </w:rPr>
        <w:t>2015</w:t>
      </w:r>
      <w:r w:rsidRPr="009D6B96">
        <w:rPr>
          <w:rFonts w:ascii="Calibri" w:hAnsi="Calibri" w:cs="Calibri"/>
          <w:noProof/>
          <w:szCs w:val="24"/>
        </w:rPr>
        <w:t xml:space="preserve">, </w:t>
      </w:r>
      <w:r w:rsidRPr="009D6B96">
        <w:rPr>
          <w:rFonts w:ascii="Calibri" w:hAnsi="Calibri" w:cs="Calibri"/>
          <w:i/>
          <w:iCs/>
          <w:noProof/>
          <w:szCs w:val="24"/>
        </w:rPr>
        <w:t>134</w:t>
      </w:r>
      <w:r w:rsidRPr="009D6B96">
        <w:rPr>
          <w:rFonts w:ascii="Calibri" w:hAnsi="Calibri" w:cs="Calibri"/>
          <w:noProof/>
          <w:szCs w:val="24"/>
        </w:rPr>
        <w:t>, 123–137, doi:https://doi.org/10.1016/j.pocean.2015.01.003.</w:t>
      </w:r>
    </w:p>
    <w:p w14:paraId="1D6ECD0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 </w:t>
      </w:r>
      <w:r w:rsidRPr="009D6B96">
        <w:rPr>
          <w:rFonts w:ascii="Calibri" w:hAnsi="Calibri" w:cs="Calibri"/>
          <w:noProof/>
          <w:szCs w:val="24"/>
        </w:rPr>
        <w:tab/>
        <w:t xml:space="preserve">Swift, D.J.P.; Pelletier, B.R.; Lyall, A.K.; Miller, J.A. Sediments of the Bay of Fundy - A Preliminary Report. </w:t>
      </w:r>
      <w:r w:rsidRPr="009D6B96">
        <w:rPr>
          <w:rFonts w:ascii="Calibri" w:hAnsi="Calibri" w:cs="Calibri"/>
          <w:i/>
          <w:iCs/>
          <w:noProof/>
          <w:szCs w:val="24"/>
        </w:rPr>
        <w:t>Atl. Geol.</w:t>
      </w:r>
      <w:r w:rsidRPr="009D6B96">
        <w:rPr>
          <w:rFonts w:ascii="Calibri" w:hAnsi="Calibri" w:cs="Calibri"/>
          <w:noProof/>
          <w:szCs w:val="24"/>
        </w:rPr>
        <w:t xml:space="preserve"> </w:t>
      </w:r>
      <w:r w:rsidRPr="009D6B96">
        <w:rPr>
          <w:rFonts w:ascii="Calibri" w:hAnsi="Calibri" w:cs="Calibri"/>
          <w:b/>
          <w:bCs/>
          <w:noProof/>
          <w:szCs w:val="24"/>
        </w:rPr>
        <w:t>1969</w:t>
      </w:r>
      <w:r w:rsidRPr="009D6B96">
        <w:rPr>
          <w:rFonts w:ascii="Calibri" w:hAnsi="Calibri" w:cs="Calibri"/>
          <w:noProof/>
          <w:szCs w:val="24"/>
        </w:rPr>
        <w:t xml:space="preserve">, </w:t>
      </w:r>
      <w:r w:rsidRPr="009D6B96">
        <w:rPr>
          <w:rFonts w:ascii="Calibri" w:hAnsi="Calibri" w:cs="Calibri"/>
          <w:i/>
          <w:iCs/>
          <w:noProof/>
          <w:szCs w:val="24"/>
        </w:rPr>
        <w:t>5</w:t>
      </w:r>
      <w:r w:rsidRPr="009D6B96">
        <w:rPr>
          <w:rFonts w:ascii="Calibri" w:hAnsi="Calibri" w:cs="Calibri"/>
          <w:noProof/>
          <w:szCs w:val="24"/>
        </w:rPr>
        <w:t>, doi:10.4138/1801.</w:t>
      </w:r>
    </w:p>
    <w:p w14:paraId="3EBC6A0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7. </w:t>
      </w:r>
      <w:r w:rsidRPr="009D6B96">
        <w:rPr>
          <w:rFonts w:ascii="Calibri" w:hAnsi="Calibri" w:cs="Calibri"/>
          <w:noProof/>
          <w:szCs w:val="24"/>
        </w:rPr>
        <w:tab/>
        <w:t xml:space="preserve">GARRETT, C. Tidal Resonance in the Bay of Fundy and Gulf of Maine. </w:t>
      </w:r>
      <w:r w:rsidRPr="009D6B96">
        <w:rPr>
          <w:rFonts w:ascii="Calibri" w:hAnsi="Calibri" w:cs="Calibri"/>
          <w:i/>
          <w:iCs/>
          <w:noProof/>
          <w:szCs w:val="24"/>
        </w:rPr>
        <w:t>Nature</w:t>
      </w:r>
      <w:r w:rsidRPr="009D6B96">
        <w:rPr>
          <w:rFonts w:ascii="Calibri" w:hAnsi="Calibri" w:cs="Calibri"/>
          <w:noProof/>
          <w:szCs w:val="24"/>
        </w:rPr>
        <w:t xml:space="preserve"> </w:t>
      </w:r>
      <w:r w:rsidRPr="009D6B96">
        <w:rPr>
          <w:rFonts w:ascii="Calibri" w:hAnsi="Calibri" w:cs="Calibri"/>
          <w:b/>
          <w:bCs/>
          <w:noProof/>
          <w:szCs w:val="24"/>
        </w:rPr>
        <w:t>1972</w:t>
      </w:r>
      <w:r w:rsidRPr="009D6B96">
        <w:rPr>
          <w:rFonts w:ascii="Calibri" w:hAnsi="Calibri" w:cs="Calibri"/>
          <w:noProof/>
          <w:szCs w:val="24"/>
        </w:rPr>
        <w:t xml:space="preserve">, </w:t>
      </w:r>
      <w:r w:rsidRPr="009D6B96">
        <w:rPr>
          <w:rFonts w:ascii="Calibri" w:hAnsi="Calibri" w:cs="Calibri"/>
          <w:i/>
          <w:iCs/>
          <w:noProof/>
          <w:szCs w:val="24"/>
        </w:rPr>
        <w:t>238</w:t>
      </w:r>
      <w:r w:rsidRPr="009D6B96">
        <w:rPr>
          <w:rFonts w:ascii="Calibri" w:hAnsi="Calibri" w:cs="Calibri"/>
          <w:noProof/>
          <w:szCs w:val="24"/>
        </w:rPr>
        <w:t>, 441–443, doi:10.1038/238441a0.</w:t>
      </w:r>
    </w:p>
    <w:p w14:paraId="5D3C31E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8. </w:t>
      </w:r>
      <w:r w:rsidRPr="009D6B96">
        <w:rPr>
          <w:rFonts w:ascii="Calibri" w:hAnsi="Calibri" w:cs="Calibri"/>
          <w:noProof/>
          <w:szCs w:val="24"/>
        </w:rPr>
        <w:tab/>
        <w:t xml:space="preserve">Greenberg, D.A. Modelling the Mean Barotropic Circulation in the Bay of Fundy and Gulf of Maine. </w:t>
      </w:r>
      <w:r w:rsidRPr="009D6B96">
        <w:rPr>
          <w:rFonts w:ascii="Calibri" w:hAnsi="Calibri" w:cs="Calibri"/>
          <w:i/>
          <w:iCs/>
          <w:noProof/>
          <w:szCs w:val="24"/>
        </w:rPr>
        <w:t>J. Phys. Oceanogr.</w:t>
      </w:r>
      <w:r w:rsidRPr="009D6B96">
        <w:rPr>
          <w:rFonts w:ascii="Calibri" w:hAnsi="Calibri" w:cs="Calibri"/>
          <w:noProof/>
          <w:szCs w:val="24"/>
        </w:rPr>
        <w:t xml:space="preserve"> 1983, </w:t>
      </w:r>
      <w:r w:rsidRPr="009D6B96">
        <w:rPr>
          <w:rFonts w:ascii="Calibri" w:hAnsi="Calibri" w:cs="Calibri"/>
          <w:i/>
          <w:iCs/>
          <w:noProof/>
          <w:szCs w:val="24"/>
        </w:rPr>
        <w:t>13</w:t>
      </w:r>
      <w:r w:rsidRPr="009D6B96">
        <w:rPr>
          <w:rFonts w:ascii="Calibri" w:hAnsi="Calibri" w:cs="Calibri"/>
          <w:noProof/>
          <w:szCs w:val="24"/>
        </w:rPr>
        <w:t>, 886–904.</w:t>
      </w:r>
    </w:p>
    <w:p w14:paraId="6953874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9. </w:t>
      </w:r>
      <w:r w:rsidRPr="009D6B96">
        <w:rPr>
          <w:rFonts w:ascii="Calibri" w:hAnsi="Calibri" w:cs="Calibri"/>
          <w:noProof/>
          <w:szCs w:val="24"/>
        </w:rPr>
        <w:tab/>
        <w:t xml:space="preserve">Desplanque, C.; Mossman, D.J. Bay of Fundy Tides. </w:t>
      </w:r>
      <w:r w:rsidRPr="009D6B96">
        <w:rPr>
          <w:rFonts w:ascii="Calibri" w:hAnsi="Calibri" w:cs="Calibri"/>
          <w:i/>
          <w:iCs/>
          <w:noProof/>
          <w:szCs w:val="24"/>
        </w:rPr>
        <w:t>Geosci. Canada</w:t>
      </w:r>
      <w:r w:rsidRPr="009D6B96">
        <w:rPr>
          <w:rFonts w:ascii="Calibri" w:hAnsi="Calibri" w:cs="Calibri"/>
          <w:noProof/>
          <w:szCs w:val="24"/>
        </w:rPr>
        <w:t xml:space="preserve"> </w:t>
      </w:r>
      <w:r w:rsidRPr="009D6B96">
        <w:rPr>
          <w:rFonts w:ascii="Calibri" w:hAnsi="Calibri" w:cs="Calibri"/>
          <w:b/>
          <w:bCs/>
          <w:noProof/>
          <w:szCs w:val="24"/>
        </w:rPr>
        <w:t>2001</w:t>
      </w:r>
      <w:r w:rsidRPr="009D6B96">
        <w:rPr>
          <w:rFonts w:ascii="Calibri" w:hAnsi="Calibri" w:cs="Calibri"/>
          <w:noProof/>
          <w:szCs w:val="24"/>
        </w:rPr>
        <w:t xml:space="preserve">, </w:t>
      </w:r>
      <w:r w:rsidRPr="009D6B96">
        <w:rPr>
          <w:rFonts w:ascii="Calibri" w:hAnsi="Calibri" w:cs="Calibri"/>
          <w:i/>
          <w:iCs/>
          <w:noProof/>
          <w:szCs w:val="24"/>
        </w:rPr>
        <w:t>28</w:t>
      </w:r>
      <w:r w:rsidRPr="009D6B96">
        <w:rPr>
          <w:rFonts w:ascii="Calibri" w:hAnsi="Calibri" w:cs="Calibri"/>
          <w:noProof/>
          <w:szCs w:val="24"/>
        </w:rPr>
        <w:t>.</w:t>
      </w:r>
    </w:p>
    <w:p w14:paraId="447A254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10. </w:t>
      </w:r>
      <w:r w:rsidRPr="009D6B96">
        <w:rPr>
          <w:rFonts w:ascii="Calibri" w:hAnsi="Calibri" w:cs="Calibri"/>
          <w:noProof/>
          <w:szCs w:val="24"/>
        </w:rPr>
        <w:tab/>
        <w:t xml:space="preserve">Redfield, A.C. Interference phenomena in the tides of the Woods Hole region.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1953</w:t>
      </w:r>
      <w:r w:rsidRPr="009D6B96">
        <w:rPr>
          <w:rFonts w:ascii="Calibri" w:hAnsi="Calibri" w:cs="Calibri"/>
          <w:noProof/>
          <w:szCs w:val="24"/>
        </w:rPr>
        <w:t xml:space="preserve">, </w:t>
      </w:r>
      <w:r w:rsidRPr="009D6B96">
        <w:rPr>
          <w:rFonts w:ascii="Calibri" w:hAnsi="Calibri" w:cs="Calibri"/>
          <w:i/>
          <w:iCs/>
          <w:noProof/>
          <w:szCs w:val="24"/>
        </w:rPr>
        <w:t>12</w:t>
      </w:r>
      <w:r w:rsidRPr="009D6B96">
        <w:rPr>
          <w:rFonts w:ascii="Calibri" w:hAnsi="Calibri" w:cs="Calibri"/>
          <w:noProof/>
          <w:szCs w:val="24"/>
        </w:rPr>
        <w:t>, 121–140.</w:t>
      </w:r>
    </w:p>
    <w:p w14:paraId="1CF6121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11. </w:t>
      </w:r>
      <w:r w:rsidRPr="009D6B96">
        <w:rPr>
          <w:rFonts w:ascii="Calibri" w:hAnsi="Calibri" w:cs="Calibri"/>
          <w:noProof/>
          <w:szCs w:val="24"/>
        </w:rPr>
        <w:tab/>
        <w:t xml:space="preserve">Percy, J.A.; Wells, P.G.; Evans, A.J. Bay of Fundy issues: A scientific overview. </w:t>
      </w:r>
      <w:r w:rsidRPr="009D6B96">
        <w:rPr>
          <w:rFonts w:ascii="Calibri" w:hAnsi="Calibri" w:cs="Calibri"/>
          <w:i/>
          <w:iCs/>
          <w:noProof/>
          <w:szCs w:val="24"/>
        </w:rPr>
        <w:t>Environ. Canada - Atl. Reg. Occas. Rep. No. 8</w:t>
      </w:r>
      <w:r w:rsidRPr="009D6B96">
        <w:rPr>
          <w:rFonts w:ascii="Calibri" w:hAnsi="Calibri" w:cs="Calibri"/>
          <w:noProof/>
          <w:szCs w:val="24"/>
        </w:rPr>
        <w:t xml:space="preserve"> </w:t>
      </w:r>
      <w:r w:rsidRPr="009D6B96">
        <w:rPr>
          <w:rFonts w:ascii="Calibri" w:hAnsi="Calibri" w:cs="Calibri"/>
          <w:b/>
          <w:bCs/>
          <w:noProof/>
          <w:szCs w:val="24"/>
        </w:rPr>
        <w:t>1997</w:t>
      </w:r>
      <w:r w:rsidRPr="009D6B96">
        <w:rPr>
          <w:rFonts w:ascii="Calibri" w:hAnsi="Calibri" w:cs="Calibri"/>
          <w:noProof/>
          <w:szCs w:val="24"/>
        </w:rPr>
        <w:t xml:space="preserve">, </w:t>
      </w:r>
      <w:r w:rsidRPr="009D6B96">
        <w:rPr>
          <w:rFonts w:ascii="Calibri" w:hAnsi="Calibri" w:cs="Calibri"/>
          <w:i/>
          <w:iCs/>
          <w:noProof/>
          <w:szCs w:val="24"/>
        </w:rPr>
        <w:t>8</w:t>
      </w:r>
      <w:r w:rsidRPr="009D6B96">
        <w:rPr>
          <w:rFonts w:ascii="Calibri" w:hAnsi="Calibri" w:cs="Calibri"/>
          <w:noProof/>
          <w:szCs w:val="24"/>
        </w:rPr>
        <w:t>.</w:t>
      </w:r>
    </w:p>
    <w:p w14:paraId="2721577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12. </w:t>
      </w:r>
      <w:r w:rsidRPr="009D6B96">
        <w:rPr>
          <w:rFonts w:ascii="Calibri" w:hAnsi="Calibri" w:cs="Calibri"/>
          <w:noProof/>
          <w:szCs w:val="24"/>
        </w:rPr>
        <w:tab/>
        <w:t xml:space="preserve">Li, M.Z.; Hannah, C.G.; Perrie, W.A.; Tang, C.C.L.; Prescott, R.H.; Greenberg, D.A. Modelling seabed shear stress , sediment mobility , and sediment transport in the Bay of Fundy 1. </w:t>
      </w:r>
      <w:r w:rsidRPr="009D6B96">
        <w:rPr>
          <w:rFonts w:ascii="Calibri" w:hAnsi="Calibri" w:cs="Calibri"/>
          <w:b/>
          <w:bCs/>
          <w:noProof/>
          <w:szCs w:val="24"/>
        </w:rPr>
        <w:t>2015</w:t>
      </w:r>
      <w:r w:rsidRPr="009D6B96">
        <w:rPr>
          <w:rFonts w:ascii="Calibri" w:hAnsi="Calibri" w:cs="Calibri"/>
          <w:noProof/>
          <w:szCs w:val="24"/>
        </w:rPr>
        <w:t xml:space="preserve">, </w:t>
      </w:r>
      <w:r w:rsidRPr="009D6B96">
        <w:rPr>
          <w:rFonts w:ascii="Calibri" w:hAnsi="Calibri" w:cs="Calibri"/>
          <w:i/>
          <w:iCs/>
          <w:noProof/>
          <w:szCs w:val="24"/>
        </w:rPr>
        <w:t>775</w:t>
      </w:r>
      <w:r w:rsidRPr="009D6B96">
        <w:rPr>
          <w:rFonts w:ascii="Calibri" w:hAnsi="Calibri" w:cs="Calibri"/>
          <w:noProof/>
          <w:szCs w:val="24"/>
        </w:rPr>
        <w:t>, 757–775.</w:t>
      </w:r>
    </w:p>
    <w:p w14:paraId="45248EC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13. </w:t>
      </w:r>
      <w:r w:rsidRPr="009D6B96">
        <w:rPr>
          <w:rFonts w:ascii="Calibri" w:hAnsi="Calibri" w:cs="Calibri"/>
          <w:noProof/>
          <w:szCs w:val="24"/>
        </w:rPr>
        <w:tab/>
        <w:t xml:space="preserve">Xue, H.; Chai, F.; Pettigrew, N.R. A model study of the seasonal circulation in the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2000</w:t>
      </w:r>
      <w:r w:rsidRPr="009D6B96">
        <w:rPr>
          <w:rFonts w:ascii="Calibri" w:hAnsi="Calibri" w:cs="Calibri"/>
          <w:noProof/>
          <w:szCs w:val="24"/>
        </w:rPr>
        <w:t xml:space="preserve">, </w:t>
      </w:r>
      <w:r w:rsidRPr="009D6B96">
        <w:rPr>
          <w:rFonts w:ascii="Calibri" w:hAnsi="Calibri" w:cs="Calibri"/>
          <w:i/>
          <w:iCs/>
          <w:noProof/>
          <w:szCs w:val="24"/>
        </w:rPr>
        <w:t>30</w:t>
      </w:r>
      <w:r w:rsidRPr="009D6B96">
        <w:rPr>
          <w:rFonts w:ascii="Calibri" w:hAnsi="Calibri" w:cs="Calibri"/>
          <w:noProof/>
          <w:szCs w:val="24"/>
        </w:rPr>
        <w:t>, 1111–1135, doi:10.1175/1520-0485(2000)030&lt;1111:AMSOTS&gt;2.0.CO;2.</w:t>
      </w:r>
    </w:p>
    <w:p w14:paraId="2685298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14. </w:t>
      </w:r>
      <w:r w:rsidRPr="009D6B96">
        <w:rPr>
          <w:rFonts w:ascii="Calibri" w:hAnsi="Calibri" w:cs="Calibri"/>
          <w:noProof/>
          <w:szCs w:val="24"/>
        </w:rPr>
        <w:tab/>
        <w:t xml:space="preserve">Bailey, W.B.; MacGregor, D.G.; Hachey, H.B. Annual Variations of Temperature and Salinity in the Bay of Fundy. </w:t>
      </w:r>
      <w:r w:rsidRPr="009D6B96">
        <w:rPr>
          <w:rFonts w:ascii="Calibri" w:hAnsi="Calibri" w:cs="Calibri"/>
          <w:i/>
          <w:iCs/>
          <w:noProof/>
          <w:szCs w:val="24"/>
        </w:rPr>
        <w:t>J. Fish. Res. Board Canada</w:t>
      </w:r>
      <w:r w:rsidRPr="009D6B96">
        <w:rPr>
          <w:rFonts w:ascii="Calibri" w:hAnsi="Calibri" w:cs="Calibri"/>
          <w:noProof/>
          <w:szCs w:val="24"/>
        </w:rPr>
        <w:t xml:space="preserve"> </w:t>
      </w:r>
      <w:r w:rsidRPr="009D6B96">
        <w:rPr>
          <w:rFonts w:ascii="Calibri" w:hAnsi="Calibri" w:cs="Calibri"/>
          <w:b/>
          <w:bCs/>
          <w:noProof/>
          <w:szCs w:val="24"/>
        </w:rPr>
        <w:t>1954</w:t>
      </w:r>
      <w:r w:rsidRPr="009D6B96">
        <w:rPr>
          <w:rFonts w:ascii="Calibri" w:hAnsi="Calibri" w:cs="Calibri"/>
          <w:noProof/>
          <w:szCs w:val="24"/>
        </w:rPr>
        <w:t xml:space="preserve">, </w:t>
      </w:r>
      <w:r w:rsidRPr="009D6B96">
        <w:rPr>
          <w:rFonts w:ascii="Calibri" w:hAnsi="Calibri" w:cs="Calibri"/>
          <w:i/>
          <w:iCs/>
          <w:noProof/>
          <w:szCs w:val="24"/>
        </w:rPr>
        <w:t>11</w:t>
      </w:r>
      <w:r w:rsidRPr="009D6B96">
        <w:rPr>
          <w:rFonts w:ascii="Calibri" w:hAnsi="Calibri" w:cs="Calibri"/>
          <w:noProof/>
          <w:szCs w:val="24"/>
        </w:rPr>
        <w:t>, 32–47, doi:10.1139/f54-005.</w:t>
      </w:r>
    </w:p>
    <w:p w14:paraId="5D96E85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15. </w:t>
      </w:r>
      <w:r w:rsidRPr="009D6B96">
        <w:rPr>
          <w:rFonts w:ascii="Calibri" w:hAnsi="Calibri" w:cs="Calibri"/>
          <w:noProof/>
          <w:szCs w:val="24"/>
        </w:rPr>
        <w:tab/>
        <w:t xml:space="preserve">Bigelow, H.B. Dynamic oceanography of the Gulf of Maine. </w:t>
      </w:r>
      <w:r w:rsidRPr="009D6B96">
        <w:rPr>
          <w:rFonts w:ascii="Calibri" w:hAnsi="Calibri" w:cs="Calibri"/>
          <w:i/>
          <w:iCs/>
          <w:noProof/>
          <w:szCs w:val="24"/>
        </w:rPr>
        <w:t>Eos, Trans. Am. Geophys. Union</w:t>
      </w:r>
      <w:r w:rsidRPr="009D6B96">
        <w:rPr>
          <w:rFonts w:ascii="Calibri" w:hAnsi="Calibri" w:cs="Calibri"/>
          <w:noProof/>
          <w:szCs w:val="24"/>
        </w:rPr>
        <w:t xml:space="preserve"> </w:t>
      </w:r>
      <w:r w:rsidRPr="009D6B96">
        <w:rPr>
          <w:rFonts w:ascii="Calibri" w:hAnsi="Calibri" w:cs="Calibri"/>
          <w:b/>
          <w:bCs/>
          <w:noProof/>
          <w:szCs w:val="24"/>
        </w:rPr>
        <w:t>1927</w:t>
      </w:r>
      <w:r w:rsidRPr="009D6B96">
        <w:rPr>
          <w:rFonts w:ascii="Calibri" w:hAnsi="Calibri" w:cs="Calibri"/>
          <w:noProof/>
          <w:szCs w:val="24"/>
        </w:rPr>
        <w:t xml:space="preserve">, </w:t>
      </w:r>
      <w:r w:rsidRPr="009D6B96">
        <w:rPr>
          <w:rFonts w:ascii="Calibri" w:hAnsi="Calibri" w:cs="Calibri"/>
          <w:i/>
          <w:iCs/>
          <w:noProof/>
          <w:szCs w:val="24"/>
        </w:rPr>
        <w:t>8</w:t>
      </w:r>
      <w:r w:rsidRPr="009D6B96">
        <w:rPr>
          <w:rFonts w:ascii="Calibri" w:hAnsi="Calibri" w:cs="Calibri"/>
          <w:noProof/>
          <w:szCs w:val="24"/>
        </w:rPr>
        <w:t>, 206–211, doi:10.1029/TR008i001p00206.</w:t>
      </w:r>
    </w:p>
    <w:p w14:paraId="015C830A"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16. </w:t>
      </w:r>
      <w:r w:rsidRPr="009D6B96">
        <w:rPr>
          <w:rFonts w:ascii="Calibri" w:hAnsi="Calibri" w:cs="Calibri"/>
          <w:noProof/>
          <w:szCs w:val="24"/>
        </w:rPr>
        <w:tab/>
        <w:t xml:space="preserve">Godin, G. The 1965 current survey of the Bay of Fundy. </w:t>
      </w:r>
      <w:r w:rsidRPr="009D6B96">
        <w:rPr>
          <w:rFonts w:ascii="Calibri" w:hAnsi="Calibri" w:cs="Calibri"/>
          <w:i/>
          <w:iCs/>
          <w:noProof/>
          <w:szCs w:val="24"/>
        </w:rPr>
        <w:t>A new Anal. data an Interpret. results</w:t>
      </w:r>
      <w:r w:rsidRPr="009D6B96">
        <w:rPr>
          <w:rFonts w:ascii="Calibri" w:hAnsi="Calibri" w:cs="Calibri"/>
          <w:noProof/>
          <w:szCs w:val="24"/>
        </w:rPr>
        <w:t xml:space="preserve"> </w:t>
      </w:r>
      <w:r w:rsidRPr="009D6B96">
        <w:rPr>
          <w:rFonts w:ascii="Calibri" w:hAnsi="Calibri" w:cs="Calibri"/>
          <w:b/>
          <w:bCs/>
          <w:noProof/>
          <w:szCs w:val="24"/>
        </w:rPr>
        <w:t>1968</w:t>
      </w:r>
      <w:r w:rsidRPr="009D6B96">
        <w:rPr>
          <w:rFonts w:ascii="Calibri" w:hAnsi="Calibri" w:cs="Calibri"/>
          <w:noProof/>
          <w:szCs w:val="24"/>
        </w:rPr>
        <w:t>.</w:t>
      </w:r>
    </w:p>
    <w:p w14:paraId="551BCEE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17. </w:t>
      </w:r>
      <w:r w:rsidRPr="009D6B96">
        <w:rPr>
          <w:rFonts w:ascii="Calibri" w:hAnsi="Calibri" w:cs="Calibri"/>
          <w:noProof/>
          <w:szCs w:val="24"/>
        </w:rPr>
        <w:tab/>
        <w:t xml:space="preserve">Brooks, D.A. A brief overview of the physical oceanography of the Gulf of Maine. </w:t>
      </w:r>
      <w:r w:rsidRPr="009D6B96">
        <w:rPr>
          <w:rFonts w:ascii="Calibri" w:hAnsi="Calibri" w:cs="Calibri"/>
          <w:i/>
          <w:iCs/>
          <w:noProof/>
          <w:szCs w:val="24"/>
        </w:rPr>
        <w:t>Proc. Gulf Maine Sci. Work.</w:t>
      </w:r>
      <w:r w:rsidRPr="009D6B96">
        <w:rPr>
          <w:rFonts w:ascii="Calibri" w:hAnsi="Calibri" w:cs="Calibri"/>
          <w:noProof/>
          <w:szCs w:val="24"/>
        </w:rPr>
        <w:t xml:space="preserve"> </w:t>
      </w:r>
      <w:r w:rsidRPr="009D6B96">
        <w:rPr>
          <w:rFonts w:ascii="Calibri" w:hAnsi="Calibri" w:cs="Calibri"/>
          <w:b/>
          <w:bCs/>
          <w:noProof/>
          <w:szCs w:val="24"/>
        </w:rPr>
        <w:t>1992</w:t>
      </w:r>
      <w:r w:rsidRPr="009D6B96">
        <w:rPr>
          <w:rFonts w:ascii="Calibri" w:hAnsi="Calibri" w:cs="Calibri"/>
          <w:noProof/>
          <w:szCs w:val="24"/>
        </w:rPr>
        <w:t>, 51–74.</w:t>
      </w:r>
    </w:p>
    <w:p w14:paraId="26DD5D9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18. </w:t>
      </w:r>
      <w:r w:rsidRPr="009D6B96">
        <w:rPr>
          <w:rFonts w:ascii="Calibri" w:hAnsi="Calibri" w:cs="Calibri"/>
          <w:noProof/>
          <w:szCs w:val="24"/>
        </w:rPr>
        <w:tab/>
        <w:t xml:space="preserve">Hachey, H.B.; Bailey, W.B. The general circulation of the waters of Bay of Fundy. </w:t>
      </w:r>
      <w:r w:rsidRPr="009D6B96">
        <w:rPr>
          <w:rFonts w:ascii="Calibri" w:hAnsi="Calibri" w:cs="Calibri"/>
          <w:i/>
          <w:iCs/>
          <w:noProof/>
          <w:szCs w:val="24"/>
        </w:rPr>
        <w:t>Gen. Ser. Circ. Fish. Res. Board Can., Biol. Sin.</w:t>
      </w:r>
      <w:r w:rsidRPr="009D6B96">
        <w:rPr>
          <w:rFonts w:ascii="Calibri" w:hAnsi="Calibri" w:cs="Calibri"/>
          <w:noProof/>
          <w:szCs w:val="24"/>
        </w:rPr>
        <w:t xml:space="preserve"> </w:t>
      </w:r>
      <w:r w:rsidRPr="009D6B96">
        <w:rPr>
          <w:rFonts w:ascii="Calibri" w:hAnsi="Calibri" w:cs="Calibri"/>
          <w:b/>
          <w:bCs/>
          <w:noProof/>
          <w:szCs w:val="24"/>
        </w:rPr>
        <w:t>1952</w:t>
      </w:r>
      <w:r w:rsidRPr="009D6B96">
        <w:rPr>
          <w:rFonts w:ascii="Calibri" w:hAnsi="Calibri" w:cs="Calibri"/>
          <w:noProof/>
          <w:szCs w:val="24"/>
        </w:rPr>
        <w:t>, 10.</w:t>
      </w:r>
    </w:p>
    <w:p w14:paraId="155B6D5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19. </w:t>
      </w:r>
      <w:r w:rsidRPr="009D6B96">
        <w:rPr>
          <w:rFonts w:ascii="Calibri" w:hAnsi="Calibri" w:cs="Calibri"/>
          <w:noProof/>
          <w:szCs w:val="24"/>
        </w:rPr>
        <w:tab/>
        <w:t xml:space="preserve">Dickie, L.M. Fluctuations in abundance of the giant scallop, Placopecten magellanicus (Gmelin), in the Digby area of the Bay of Fundy. </w:t>
      </w:r>
      <w:r w:rsidRPr="009D6B96">
        <w:rPr>
          <w:rFonts w:ascii="Calibri" w:hAnsi="Calibri" w:cs="Calibri"/>
          <w:i/>
          <w:iCs/>
          <w:noProof/>
          <w:szCs w:val="24"/>
        </w:rPr>
        <w:t>J. Fish. Res. Board Canada</w:t>
      </w:r>
      <w:r w:rsidRPr="009D6B96">
        <w:rPr>
          <w:rFonts w:ascii="Calibri" w:hAnsi="Calibri" w:cs="Calibri"/>
          <w:noProof/>
          <w:szCs w:val="24"/>
        </w:rPr>
        <w:t xml:space="preserve"> </w:t>
      </w:r>
      <w:r w:rsidRPr="009D6B96">
        <w:rPr>
          <w:rFonts w:ascii="Calibri" w:hAnsi="Calibri" w:cs="Calibri"/>
          <w:b/>
          <w:bCs/>
          <w:noProof/>
          <w:szCs w:val="24"/>
        </w:rPr>
        <w:t>1955</w:t>
      </w:r>
      <w:r w:rsidRPr="009D6B96">
        <w:rPr>
          <w:rFonts w:ascii="Calibri" w:hAnsi="Calibri" w:cs="Calibri"/>
          <w:noProof/>
          <w:szCs w:val="24"/>
        </w:rPr>
        <w:t xml:space="preserve">, </w:t>
      </w:r>
      <w:r w:rsidRPr="009D6B96">
        <w:rPr>
          <w:rFonts w:ascii="Calibri" w:hAnsi="Calibri" w:cs="Calibri"/>
          <w:i/>
          <w:iCs/>
          <w:noProof/>
          <w:szCs w:val="24"/>
        </w:rPr>
        <w:t>12</w:t>
      </w:r>
      <w:r w:rsidRPr="009D6B96">
        <w:rPr>
          <w:rFonts w:ascii="Calibri" w:hAnsi="Calibri" w:cs="Calibri"/>
          <w:noProof/>
          <w:szCs w:val="24"/>
        </w:rPr>
        <w:t>, 797–857.</w:t>
      </w:r>
    </w:p>
    <w:p w14:paraId="6F7DE75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20. </w:t>
      </w:r>
      <w:r w:rsidRPr="009D6B96">
        <w:rPr>
          <w:rFonts w:ascii="Calibri" w:hAnsi="Calibri" w:cs="Calibri"/>
          <w:noProof/>
          <w:szCs w:val="24"/>
        </w:rPr>
        <w:tab/>
        <w:t xml:space="preserve">Cunjak, R.A.; Newbury, R.W. Atlantic coast rivers of Canada, Chapter 21, pp. 939-980. </w:t>
      </w:r>
      <w:r w:rsidRPr="009D6B96">
        <w:rPr>
          <w:rFonts w:ascii="Calibri" w:hAnsi="Calibri" w:cs="Calibri"/>
          <w:i/>
          <w:iCs/>
          <w:noProof/>
          <w:szCs w:val="24"/>
        </w:rPr>
        <w:t>Rivers North Am.</w:t>
      </w:r>
      <w:r w:rsidRPr="009D6B96">
        <w:rPr>
          <w:rFonts w:ascii="Calibri" w:hAnsi="Calibri" w:cs="Calibri"/>
          <w:noProof/>
          <w:szCs w:val="24"/>
        </w:rPr>
        <w:t xml:space="preserve"> </w:t>
      </w:r>
      <w:r w:rsidRPr="009D6B96">
        <w:rPr>
          <w:rFonts w:ascii="Calibri" w:hAnsi="Calibri" w:cs="Calibri"/>
          <w:b/>
          <w:bCs/>
          <w:noProof/>
          <w:szCs w:val="24"/>
        </w:rPr>
        <w:t>2005</w:t>
      </w:r>
      <w:r w:rsidRPr="009D6B96">
        <w:rPr>
          <w:rFonts w:ascii="Calibri" w:hAnsi="Calibri" w:cs="Calibri"/>
          <w:noProof/>
          <w:szCs w:val="24"/>
        </w:rPr>
        <w:t>, 1144.</w:t>
      </w:r>
    </w:p>
    <w:p w14:paraId="4C20B47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lastRenderedPageBreak/>
        <w:t xml:space="preserve">21. </w:t>
      </w:r>
      <w:r w:rsidRPr="009D6B96">
        <w:rPr>
          <w:rFonts w:ascii="Calibri" w:hAnsi="Calibri" w:cs="Calibri"/>
          <w:noProof/>
          <w:szCs w:val="24"/>
        </w:rPr>
        <w:tab/>
        <w:t xml:space="preserve">Paquin, J.P.; Lu, Y.; Taylor, S.; Blanken, H.; Marcotte, G.; Hu, X.; Zhai, L.; Higginson, S.; Nudds, S.; Chanut, J.; et al. High-resolution modelling of a coastal harbour in the presence of strong tides and significant river runoff. </w:t>
      </w:r>
      <w:r w:rsidRPr="009D6B96">
        <w:rPr>
          <w:rFonts w:ascii="Calibri" w:hAnsi="Calibri" w:cs="Calibri"/>
          <w:i/>
          <w:iCs/>
          <w:noProof/>
          <w:szCs w:val="24"/>
        </w:rPr>
        <w:t>Ocean Dyn.</w:t>
      </w:r>
      <w:r w:rsidRPr="009D6B96">
        <w:rPr>
          <w:rFonts w:ascii="Calibri" w:hAnsi="Calibri" w:cs="Calibri"/>
          <w:noProof/>
          <w:szCs w:val="24"/>
        </w:rPr>
        <w:t xml:space="preserve"> </w:t>
      </w:r>
      <w:r w:rsidRPr="009D6B96">
        <w:rPr>
          <w:rFonts w:ascii="Calibri" w:hAnsi="Calibri" w:cs="Calibri"/>
          <w:b/>
          <w:bCs/>
          <w:noProof/>
          <w:szCs w:val="24"/>
        </w:rPr>
        <w:t>2020</w:t>
      </w:r>
      <w:r w:rsidRPr="009D6B96">
        <w:rPr>
          <w:rFonts w:ascii="Calibri" w:hAnsi="Calibri" w:cs="Calibri"/>
          <w:noProof/>
          <w:szCs w:val="24"/>
        </w:rPr>
        <w:t xml:space="preserve">, </w:t>
      </w:r>
      <w:r w:rsidRPr="009D6B96">
        <w:rPr>
          <w:rFonts w:ascii="Calibri" w:hAnsi="Calibri" w:cs="Calibri"/>
          <w:i/>
          <w:iCs/>
          <w:noProof/>
          <w:szCs w:val="24"/>
        </w:rPr>
        <w:t>70</w:t>
      </w:r>
      <w:r w:rsidRPr="009D6B96">
        <w:rPr>
          <w:rFonts w:ascii="Calibri" w:hAnsi="Calibri" w:cs="Calibri"/>
          <w:noProof/>
          <w:szCs w:val="24"/>
        </w:rPr>
        <w:t>, 365–385, doi:10.1007/s10236-019-01334-7.</w:t>
      </w:r>
    </w:p>
    <w:p w14:paraId="1DB749F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22. </w:t>
      </w:r>
      <w:r w:rsidRPr="009D6B96">
        <w:rPr>
          <w:rFonts w:ascii="Calibri" w:hAnsi="Calibri" w:cs="Calibri"/>
          <w:noProof/>
          <w:szCs w:val="24"/>
        </w:rPr>
        <w:tab/>
        <w:t xml:space="preserve">Aretxabaleta, A.L.; McGillicuddy, D.J.; Smith, K.W.; Lynch, D.R. Model simulations of the Bay of Fundy Gyre: 1. Climatological results.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2008</w:t>
      </w:r>
      <w:r w:rsidRPr="009D6B96">
        <w:rPr>
          <w:rFonts w:ascii="Calibri" w:hAnsi="Calibri" w:cs="Calibri"/>
          <w:noProof/>
          <w:szCs w:val="24"/>
        </w:rPr>
        <w:t xml:space="preserve">, </w:t>
      </w:r>
      <w:r w:rsidRPr="009D6B96">
        <w:rPr>
          <w:rFonts w:ascii="Calibri" w:hAnsi="Calibri" w:cs="Calibri"/>
          <w:i/>
          <w:iCs/>
          <w:noProof/>
          <w:szCs w:val="24"/>
        </w:rPr>
        <w:t>113</w:t>
      </w:r>
      <w:r w:rsidRPr="009D6B96">
        <w:rPr>
          <w:rFonts w:ascii="Calibri" w:hAnsi="Calibri" w:cs="Calibri"/>
          <w:noProof/>
          <w:szCs w:val="24"/>
        </w:rPr>
        <w:t>, 1–16, doi:10.1029/2007JC004480.</w:t>
      </w:r>
    </w:p>
    <w:p w14:paraId="1B9D465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23. </w:t>
      </w:r>
      <w:r w:rsidRPr="009D6B96">
        <w:rPr>
          <w:rFonts w:ascii="Calibri" w:hAnsi="Calibri" w:cs="Calibri"/>
          <w:noProof/>
          <w:szCs w:val="24"/>
        </w:rPr>
        <w:tab/>
        <w:t xml:space="preserve">Chao, S.Y.; Boicourt, W.C. Onset of estuarine plumes. </w:t>
      </w:r>
      <w:r w:rsidRPr="009D6B96">
        <w:rPr>
          <w:rFonts w:ascii="Calibri" w:hAnsi="Calibri" w:cs="Calibri"/>
          <w:i/>
          <w:iCs/>
          <w:noProof/>
          <w:szCs w:val="24"/>
        </w:rPr>
        <w:t>J. PHYS. Ocean.</w:t>
      </w:r>
      <w:r w:rsidRPr="009D6B96">
        <w:rPr>
          <w:rFonts w:ascii="Calibri" w:hAnsi="Calibri" w:cs="Calibri"/>
          <w:noProof/>
          <w:szCs w:val="24"/>
        </w:rPr>
        <w:t xml:space="preserve"> </w:t>
      </w:r>
      <w:r w:rsidRPr="009D6B96">
        <w:rPr>
          <w:rFonts w:ascii="Calibri" w:hAnsi="Calibri" w:cs="Calibri"/>
          <w:b/>
          <w:bCs/>
          <w:noProof/>
          <w:szCs w:val="24"/>
        </w:rPr>
        <w:t>1986</w:t>
      </w:r>
      <w:r w:rsidRPr="009D6B96">
        <w:rPr>
          <w:rFonts w:ascii="Calibri" w:hAnsi="Calibri" w:cs="Calibri"/>
          <w:noProof/>
          <w:szCs w:val="24"/>
        </w:rPr>
        <w:t xml:space="preserve">, </w:t>
      </w:r>
      <w:r w:rsidRPr="009D6B96">
        <w:rPr>
          <w:rFonts w:ascii="Calibri" w:hAnsi="Calibri" w:cs="Calibri"/>
          <w:i/>
          <w:iCs/>
          <w:noProof/>
          <w:szCs w:val="24"/>
        </w:rPr>
        <w:t>16</w:t>
      </w:r>
      <w:r w:rsidRPr="009D6B96">
        <w:rPr>
          <w:rFonts w:ascii="Calibri" w:hAnsi="Calibri" w:cs="Calibri"/>
          <w:noProof/>
          <w:szCs w:val="24"/>
        </w:rPr>
        <w:t>, 2137–2149, doi:10.1175/1520-0485(1986)016&lt;2137:ooep&gt;2.0.co;2.</w:t>
      </w:r>
    </w:p>
    <w:p w14:paraId="7B9F9D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24. </w:t>
      </w:r>
      <w:r w:rsidRPr="009D6B96">
        <w:rPr>
          <w:rFonts w:ascii="Calibri" w:hAnsi="Calibri" w:cs="Calibri"/>
          <w:noProof/>
          <w:szCs w:val="24"/>
        </w:rPr>
        <w:tab/>
        <w:t xml:space="preserve">Brooks, D.A. A model study of the buoyancy-driven circulation in the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1994</w:t>
      </w:r>
      <w:r w:rsidRPr="009D6B96">
        <w:rPr>
          <w:rFonts w:ascii="Calibri" w:hAnsi="Calibri" w:cs="Calibri"/>
          <w:noProof/>
          <w:szCs w:val="24"/>
        </w:rPr>
        <w:t xml:space="preserve">, </w:t>
      </w:r>
      <w:r w:rsidRPr="009D6B96">
        <w:rPr>
          <w:rFonts w:ascii="Calibri" w:hAnsi="Calibri" w:cs="Calibri"/>
          <w:i/>
          <w:iCs/>
          <w:noProof/>
          <w:szCs w:val="24"/>
        </w:rPr>
        <w:t>24</w:t>
      </w:r>
      <w:r w:rsidRPr="009D6B96">
        <w:rPr>
          <w:rFonts w:ascii="Calibri" w:hAnsi="Calibri" w:cs="Calibri"/>
          <w:noProof/>
          <w:szCs w:val="24"/>
        </w:rPr>
        <w:t>, 2387–2412, doi:10.1175/1520-0485(1994)024&lt;2387:AMSOTB&gt;2.0.CO;2.</w:t>
      </w:r>
    </w:p>
    <w:p w14:paraId="3568CABA"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25. </w:t>
      </w:r>
      <w:r w:rsidRPr="009D6B96">
        <w:rPr>
          <w:rFonts w:ascii="Calibri" w:hAnsi="Calibri" w:cs="Calibri"/>
          <w:noProof/>
          <w:szCs w:val="24"/>
        </w:rPr>
        <w:tab/>
        <w:t xml:space="preserve">Brooks, D.A.; Townsend, D.W. Variability of the coastal current and nutrient pathways in the eastern Gulf of Maine.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1989</w:t>
      </w:r>
      <w:r w:rsidRPr="009D6B96">
        <w:rPr>
          <w:rFonts w:ascii="Calibri" w:hAnsi="Calibri" w:cs="Calibri"/>
          <w:noProof/>
          <w:szCs w:val="24"/>
        </w:rPr>
        <w:t xml:space="preserve">, </w:t>
      </w:r>
      <w:r w:rsidRPr="009D6B96">
        <w:rPr>
          <w:rFonts w:ascii="Calibri" w:hAnsi="Calibri" w:cs="Calibri"/>
          <w:i/>
          <w:iCs/>
          <w:noProof/>
          <w:szCs w:val="24"/>
        </w:rPr>
        <w:t>47</w:t>
      </w:r>
      <w:r w:rsidRPr="009D6B96">
        <w:rPr>
          <w:rFonts w:ascii="Calibri" w:hAnsi="Calibri" w:cs="Calibri"/>
          <w:noProof/>
          <w:szCs w:val="24"/>
        </w:rPr>
        <w:t>, 303–321, doi:10.1357/002224089785076299.</w:t>
      </w:r>
    </w:p>
    <w:p w14:paraId="10361C0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26. </w:t>
      </w:r>
      <w:r w:rsidRPr="009D6B96">
        <w:rPr>
          <w:rFonts w:ascii="Calibri" w:hAnsi="Calibri" w:cs="Calibri"/>
          <w:noProof/>
          <w:szCs w:val="24"/>
        </w:rPr>
        <w:tab/>
        <w:t xml:space="preserve">Lynch, D.R.; Holboke, M.J.; Naimie, C.E. The Maine coastal current: Spring climatological circulation.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1997</w:t>
      </w:r>
      <w:r w:rsidRPr="009D6B96">
        <w:rPr>
          <w:rFonts w:ascii="Calibri" w:hAnsi="Calibri" w:cs="Calibri"/>
          <w:noProof/>
          <w:szCs w:val="24"/>
        </w:rPr>
        <w:t xml:space="preserve">, </w:t>
      </w:r>
      <w:r w:rsidRPr="009D6B96">
        <w:rPr>
          <w:rFonts w:ascii="Calibri" w:hAnsi="Calibri" w:cs="Calibri"/>
          <w:i/>
          <w:iCs/>
          <w:noProof/>
          <w:szCs w:val="24"/>
        </w:rPr>
        <w:t>17</w:t>
      </w:r>
      <w:r w:rsidRPr="009D6B96">
        <w:rPr>
          <w:rFonts w:ascii="Calibri" w:hAnsi="Calibri" w:cs="Calibri"/>
          <w:noProof/>
          <w:szCs w:val="24"/>
        </w:rPr>
        <w:t>, 605–634, doi:10.1016/S0278-4343(96)00055-6.</w:t>
      </w:r>
    </w:p>
    <w:p w14:paraId="06DD5BC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27. </w:t>
      </w:r>
      <w:r w:rsidRPr="009D6B96">
        <w:rPr>
          <w:rFonts w:ascii="Calibri" w:hAnsi="Calibri" w:cs="Calibri"/>
          <w:noProof/>
          <w:szCs w:val="24"/>
        </w:rPr>
        <w:tab/>
        <w:t xml:space="preserve">Watson, E.E. Mixing and residual currents in the tidal waters as illustrated in the Bay of Fundy. </w:t>
      </w:r>
      <w:r w:rsidRPr="009D6B96">
        <w:rPr>
          <w:rFonts w:ascii="Calibri" w:hAnsi="Calibri" w:cs="Calibri"/>
          <w:i/>
          <w:iCs/>
          <w:noProof/>
          <w:szCs w:val="24"/>
        </w:rPr>
        <w:t>J. Biol. Board Can</w:t>
      </w:r>
      <w:r w:rsidRPr="009D6B96">
        <w:rPr>
          <w:rFonts w:ascii="Calibri" w:hAnsi="Calibri" w:cs="Calibri"/>
          <w:noProof/>
          <w:szCs w:val="24"/>
        </w:rPr>
        <w:t xml:space="preserve"> </w:t>
      </w:r>
      <w:r w:rsidRPr="009D6B96">
        <w:rPr>
          <w:rFonts w:ascii="Calibri" w:hAnsi="Calibri" w:cs="Calibri"/>
          <w:b/>
          <w:bCs/>
          <w:noProof/>
          <w:szCs w:val="24"/>
        </w:rPr>
        <w:t>1936</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 141–208.</w:t>
      </w:r>
    </w:p>
    <w:p w14:paraId="7516E67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28. </w:t>
      </w:r>
      <w:r w:rsidRPr="009D6B96">
        <w:rPr>
          <w:rFonts w:ascii="Calibri" w:hAnsi="Calibri" w:cs="Calibri"/>
          <w:noProof/>
          <w:szCs w:val="24"/>
        </w:rPr>
        <w:tab/>
        <w:t xml:space="preserve">Aretxabaleta, A.L.; McGillicuddy, D.J.; Smith, K.W.; Manning, J.P.; Lynch, D.R. Model simulations of the bay of fundy gyre: 2. Hindcasts for 2005-2007 reveal interannual variability in retentiveness.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2009</w:t>
      </w:r>
      <w:r w:rsidRPr="009D6B96">
        <w:rPr>
          <w:rFonts w:ascii="Calibri" w:hAnsi="Calibri" w:cs="Calibri"/>
          <w:noProof/>
          <w:szCs w:val="24"/>
        </w:rPr>
        <w:t xml:space="preserve">, </w:t>
      </w:r>
      <w:r w:rsidRPr="009D6B96">
        <w:rPr>
          <w:rFonts w:ascii="Calibri" w:hAnsi="Calibri" w:cs="Calibri"/>
          <w:i/>
          <w:iCs/>
          <w:noProof/>
          <w:szCs w:val="24"/>
        </w:rPr>
        <w:t>114</w:t>
      </w:r>
      <w:r w:rsidRPr="009D6B96">
        <w:rPr>
          <w:rFonts w:ascii="Calibri" w:hAnsi="Calibri" w:cs="Calibri"/>
          <w:noProof/>
          <w:szCs w:val="24"/>
        </w:rPr>
        <w:t>, doi:10.1029/2008JC004948.</w:t>
      </w:r>
    </w:p>
    <w:p w14:paraId="0A934E4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29. </w:t>
      </w:r>
      <w:r w:rsidRPr="009D6B96">
        <w:rPr>
          <w:rFonts w:ascii="Calibri" w:hAnsi="Calibri" w:cs="Calibri"/>
          <w:noProof/>
          <w:szCs w:val="24"/>
        </w:rPr>
        <w:tab/>
        <w:t xml:space="preserve">Apollonio, S. The Gulf of Maine. </w:t>
      </w:r>
      <w:r w:rsidRPr="009D6B96">
        <w:rPr>
          <w:rFonts w:ascii="Calibri" w:hAnsi="Calibri" w:cs="Calibri"/>
          <w:i/>
          <w:iCs/>
          <w:noProof/>
          <w:szCs w:val="24"/>
        </w:rPr>
        <w:t>Gulf Maine</w:t>
      </w:r>
      <w:r w:rsidRPr="009D6B96">
        <w:rPr>
          <w:rFonts w:ascii="Calibri" w:hAnsi="Calibri" w:cs="Calibri"/>
          <w:noProof/>
          <w:szCs w:val="24"/>
        </w:rPr>
        <w:t xml:space="preserve"> </w:t>
      </w:r>
      <w:r w:rsidRPr="009D6B96">
        <w:rPr>
          <w:rFonts w:ascii="Calibri" w:hAnsi="Calibri" w:cs="Calibri"/>
          <w:b/>
          <w:bCs/>
          <w:noProof/>
          <w:szCs w:val="24"/>
        </w:rPr>
        <w:t>1979</w:t>
      </w:r>
      <w:r w:rsidRPr="009D6B96">
        <w:rPr>
          <w:rFonts w:ascii="Calibri" w:hAnsi="Calibri" w:cs="Calibri"/>
          <w:noProof/>
          <w:szCs w:val="24"/>
        </w:rPr>
        <w:t>.</w:t>
      </w:r>
    </w:p>
    <w:p w14:paraId="502EA95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30. </w:t>
      </w:r>
      <w:r w:rsidRPr="009D6B96">
        <w:rPr>
          <w:rFonts w:ascii="Calibri" w:hAnsi="Calibri" w:cs="Calibri"/>
          <w:noProof/>
          <w:szCs w:val="24"/>
        </w:rPr>
        <w:tab/>
        <w:t xml:space="preserve">Pettigrew, N.R.; Townsend, D.W.; Xue, H.; Wallinga, J.P.; Brickley, P.J.; Hetland, R.D. Observations of the Eastern Maine Coastal Current and its offshore extensions in 1994.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1998</w:t>
      </w:r>
      <w:r w:rsidRPr="009D6B96">
        <w:rPr>
          <w:rFonts w:ascii="Calibri" w:hAnsi="Calibri" w:cs="Calibri"/>
          <w:noProof/>
          <w:szCs w:val="24"/>
        </w:rPr>
        <w:t xml:space="preserve">, </w:t>
      </w:r>
      <w:r w:rsidRPr="009D6B96">
        <w:rPr>
          <w:rFonts w:ascii="Calibri" w:hAnsi="Calibri" w:cs="Calibri"/>
          <w:i/>
          <w:iCs/>
          <w:noProof/>
          <w:szCs w:val="24"/>
        </w:rPr>
        <w:t>103</w:t>
      </w:r>
      <w:r w:rsidRPr="009D6B96">
        <w:rPr>
          <w:rFonts w:ascii="Calibri" w:hAnsi="Calibri" w:cs="Calibri"/>
          <w:noProof/>
          <w:szCs w:val="24"/>
        </w:rPr>
        <w:t>, 30623–30639, doi:10.1029/98jc01625.</w:t>
      </w:r>
    </w:p>
    <w:p w14:paraId="292488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31. </w:t>
      </w:r>
      <w:r w:rsidRPr="009D6B96">
        <w:rPr>
          <w:rFonts w:ascii="Calibri" w:hAnsi="Calibri" w:cs="Calibri"/>
          <w:noProof/>
          <w:szCs w:val="24"/>
        </w:rPr>
        <w:tab/>
        <w:t xml:space="preserve">Greenberg, D.A. A numerical model investigation of tidal phenomena in the bay of fundy and gulf of maine. </w:t>
      </w:r>
      <w:r w:rsidRPr="009D6B96">
        <w:rPr>
          <w:rFonts w:ascii="Calibri" w:hAnsi="Calibri" w:cs="Calibri"/>
          <w:i/>
          <w:iCs/>
          <w:noProof/>
          <w:szCs w:val="24"/>
        </w:rPr>
        <w:t>Mar. Geod.</w:t>
      </w:r>
      <w:r w:rsidRPr="009D6B96">
        <w:rPr>
          <w:rFonts w:ascii="Calibri" w:hAnsi="Calibri" w:cs="Calibri"/>
          <w:noProof/>
          <w:szCs w:val="24"/>
        </w:rPr>
        <w:t xml:space="preserve"> </w:t>
      </w:r>
      <w:r w:rsidRPr="009D6B96">
        <w:rPr>
          <w:rFonts w:ascii="Calibri" w:hAnsi="Calibri" w:cs="Calibri"/>
          <w:b/>
          <w:bCs/>
          <w:noProof/>
          <w:szCs w:val="24"/>
        </w:rPr>
        <w:t>1979</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 161–187, doi:10.1080/15210607909379345.</w:t>
      </w:r>
    </w:p>
    <w:p w14:paraId="799406B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32. </w:t>
      </w:r>
      <w:r w:rsidRPr="009D6B96">
        <w:rPr>
          <w:rFonts w:ascii="Calibri" w:hAnsi="Calibri" w:cs="Calibri"/>
          <w:noProof/>
          <w:szCs w:val="24"/>
        </w:rPr>
        <w:tab/>
        <w:t xml:space="preserve">Sankaranarayanan, S.; McCay, D.F. Three-dimensional modeling of tidal circulation in Bay of Fundy. </w:t>
      </w:r>
      <w:r w:rsidRPr="009D6B96">
        <w:rPr>
          <w:rFonts w:ascii="Calibri" w:hAnsi="Calibri" w:cs="Calibri"/>
          <w:i/>
          <w:iCs/>
          <w:noProof/>
          <w:szCs w:val="24"/>
        </w:rPr>
        <w:t>J. Waterw. Port, Coast. Ocean Eng.</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129</w:t>
      </w:r>
      <w:r w:rsidRPr="009D6B96">
        <w:rPr>
          <w:rFonts w:ascii="Calibri" w:hAnsi="Calibri" w:cs="Calibri"/>
          <w:noProof/>
          <w:szCs w:val="24"/>
        </w:rPr>
        <w:t>, 114–123, doi:10.1061/(ASCE)0733-950X(2003)129:3(114).</w:t>
      </w:r>
    </w:p>
    <w:p w14:paraId="3ED33B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33. </w:t>
      </w:r>
      <w:r w:rsidRPr="009D6B96">
        <w:rPr>
          <w:rFonts w:ascii="Calibri" w:hAnsi="Calibri" w:cs="Calibri"/>
          <w:noProof/>
          <w:szCs w:val="24"/>
        </w:rPr>
        <w:tab/>
        <w:t xml:space="preserve">Dupont, F.; Hannah, C.G.; Greenberg, D. Modelling the Sea Level of the Upper Bay of Fundy. </w:t>
      </w:r>
      <w:r w:rsidRPr="009D6B96">
        <w:rPr>
          <w:rFonts w:ascii="Calibri" w:hAnsi="Calibri" w:cs="Calibri"/>
          <w:b/>
          <w:bCs/>
          <w:noProof/>
          <w:szCs w:val="24"/>
        </w:rPr>
        <w:t>2005</w:t>
      </w:r>
      <w:r w:rsidRPr="009D6B96">
        <w:rPr>
          <w:rFonts w:ascii="Calibri" w:hAnsi="Calibri" w:cs="Calibri"/>
          <w:noProof/>
          <w:szCs w:val="24"/>
        </w:rPr>
        <w:t xml:space="preserve">, </w:t>
      </w:r>
      <w:r w:rsidRPr="009D6B96">
        <w:rPr>
          <w:rFonts w:ascii="Calibri" w:hAnsi="Calibri" w:cs="Calibri"/>
          <w:i/>
          <w:iCs/>
          <w:noProof/>
          <w:szCs w:val="24"/>
        </w:rPr>
        <w:t>43</w:t>
      </w:r>
      <w:r w:rsidRPr="009D6B96">
        <w:rPr>
          <w:rFonts w:ascii="Calibri" w:hAnsi="Calibri" w:cs="Calibri"/>
          <w:noProof/>
          <w:szCs w:val="24"/>
        </w:rPr>
        <w:t>, 33–47.</w:t>
      </w:r>
    </w:p>
    <w:p w14:paraId="489AC7D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34. </w:t>
      </w:r>
      <w:r w:rsidRPr="009D6B96">
        <w:rPr>
          <w:rFonts w:ascii="Calibri" w:hAnsi="Calibri" w:cs="Calibri"/>
          <w:noProof/>
          <w:szCs w:val="24"/>
        </w:rPr>
        <w:tab/>
        <w:t xml:space="preserve">Dupont, F.; Hannah, C.G.; Greenberg, D. Modelling the sea level of the upper Bay of Fundy. </w:t>
      </w:r>
      <w:r w:rsidRPr="009D6B96">
        <w:rPr>
          <w:rFonts w:ascii="Calibri" w:hAnsi="Calibri" w:cs="Calibri"/>
          <w:i/>
          <w:iCs/>
          <w:noProof/>
          <w:szCs w:val="24"/>
        </w:rPr>
        <w:t>Atmos. - Ocean</w:t>
      </w:r>
      <w:r w:rsidRPr="009D6B96">
        <w:rPr>
          <w:rFonts w:ascii="Calibri" w:hAnsi="Calibri" w:cs="Calibri"/>
          <w:noProof/>
          <w:szCs w:val="24"/>
        </w:rPr>
        <w:t xml:space="preserve"> </w:t>
      </w:r>
      <w:r w:rsidRPr="009D6B96">
        <w:rPr>
          <w:rFonts w:ascii="Calibri" w:hAnsi="Calibri" w:cs="Calibri"/>
          <w:b/>
          <w:bCs/>
          <w:noProof/>
          <w:szCs w:val="24"/>
        </w:rPr>
        <w:t>2005</w:t>
      </w:r>
      <w:r w:rsidRPr="009D6B96">
        <w:rPr>
          <w:rFonts w:ascii="Calibri" w:hAnsi="Calibri" w:cs="Calibri"/>
          <w:noProof/>
          <w:szCs w:val="24"/>
        </w:rPr>
        <w:t xml:space="preserve">, </w:t>
      </w:r>
      <w:r w:rsidRPr="009D6B96">
        <w:rPr>
          <w:rFonts w:ascii="Calibri" w:hAnsi="Calibri" w:cs="Calibri"/>
          <w:i/>
          <w:iCs/>
          <w:noProof/>
          <w:szCs w:val="24"/>
        </w:rPr>
        <w:t>43</w:t>
      </w:r>
      <w:r w:rsidRPr="009D6B96">
        <w:rPr>
          <w:rFonts w:ascii="Calibri" w:hAnsi="Calibri" w:cs="Calibri"/>
          <w:noProof/>
          <w:szCs w:val="24"/>
        </w:rPr>
        <w:t>, 33–47, doi:10.3137/ao.430103.</w:t>
      </w:r>
    </w:p>
    <w:p w14:paraId="74F172B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35. </w:t>
      </w:r>
      <w:r w:rsidRPr="009D6B96">
        <w:rPr>
          <w:rFonts w:ascii="Calibri" w:hAnsi="Calibri" w:cs="Calibri"/>
          <w:noProof/>
          <w:szCs w:val="24"/>
        </w:rPr>
        <w:tab/>
        <w:t xml:space="preserve">Wu, Y.; Chaffey, J.; Greenberg, D.A.; Colbo, K.; Smith, P.C. Tidally-induced sediment transport patterns in the upper Bay of Fundy: A numerical study.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31</w:t>
      </w:r>
      <w:r w:rsidRPr="009D6B96">
        <w:rPr>
          <w:rFonts w:ascii="Calibri" w:hAnsi="Calibri" w:cs="Calibri"/>
          <w:noProof/>
          <w:szCs w:val="24"/>
        </w:rPr>
        <w:t>, 2041–2053, doi:10.1016/j.csr.2011.10.009.</w:t>
      </w:r>
    </w:p>
    <w:p w14:paraId="6DCBFBF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36. </w:t>
      </w:r>
      <w:r w:rsidRPr="009D6B96">
        <w:rPr>
          <w:rFonts w:ascii="Calibri" w:hAnsi="Calibri" w:cs="Calibri"/>
          <w:noProof/>
          <w:szCs w:val="24"/>
        </w:rPr>
        <w:tab/>
        <w:t xml:space="preserve">Wu, Y.; Chaffey, J.; Law, B.; Greenberg, D.A.; Drozdowski, A.; Page, F.; Haigh, S. A CCESS A three-dimensional hydrodynamic model for aquaculture : a case study in the Bay of Fundy. </w:t>
      </w:r>
      <w:r w:rsidRPr="009D6B96">
        <w:rPr>
          <w:rFonts w:ascii="Calibri" w:hAnsi="Calibri" w:cs="Calibri"/>
          <w:b/>
          <w:bCs/>
          <w:noProof/>
          <w:szCs w:val="24"/>
        </w:rPr>
        <w:t>2014</w:t>
      </w:r>
      <w:r w:rsidRPr="009D6B96">
        <w:rPr>
          <w:rFonts w:ascii="Calibri" w:hAnsi="Calibri" w:cs="Calibri"/>
          <w:noProof/>
          <w:szCs w:val="24"/>
        </w:rPr>
        <w:t>, doi:10.3354/aei00108.</w:t>
      </w:r>
    </w:p>
    <w:p w14:paraId="458D8F2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lastRenderedPageBreak/>
        <w:t xml:space="preserve">37. </w:t>
      </w:r>
      <w:r w:rsidRPr="009D6B96">
        <w:rPr>
          <w:rFonts w:ascii="Calibri" w:hAnsi="Calibri" w:cs="Calibri"/>
          <w:noProof/>
          <w:szCs w:val="24"/>
        </w:rPr>
        <w:tab/>
        <w:t xml:space="preserve">Pingree, R.D. The advance and retreat of the thermocline on the continental shelf. </w:t>
      </w:r>
      <w:r w:rsidRPr="009D6B96">
        <w:rPr>
          <w:rFonts w:ascii="Calibri" w:hAnsi="Calibri" w:cs="Calibri"/>
          <w:i/>
          <w:iCs/>
          <w:noProof/>
          <w:szCs w:val="24"/>
        </w:rPr>
        <w:t>J. Mar. Biol. Assoc. United Kingdom</w:t>
      </w:r>
      <w:r w:rsidRPr="009D6B96">
        <w:rPr>
          <w:rFonts w:ascii="Calibri" w:hAnsi="Calibri" w:cs="Calibri"/>
          <w:noProof/>
          <w:szCs w:val="24"/>
        </w:rPr>
        <w:t xml:space="preserve"> </w:t>
      </w:r>
      <w:r w:rsidRPr="009D6B96">
        <w:rPr>
          <w:rFonts w:ascii="Calibri" w:hAnsi="Calibri" w:cs="Calibri"/>
          <w:b/>
          <w:bCs/>
          <w:noProof/>
          <w:szCs w:val="24"/>
        </w:rPr>
        <w:t>1975</w:t>
      </w:r>
      <w:r w:rsidRPr="009D6B96">
        <w:rPr>
          <w:rFonts w:ascii="Calibri" w:hAnsi="Calibri" w:cs="Calibri"/>
          <w:noProof/>
          <w:szCs w:val="24"/>
        </w:rPr>
        <w:t xml:space="preserve">, </w:t>
      </w:r>
      <w:r w:rsidRPr="009D6B96">
        <w:rPr>
          <w:rFonts w:ascii="Calibri" w:hAnsi="Calibri" w:cs="Calibri"/>
          <w:i/>
          <w:iCs/>
          <w:noProof/>
          <w:szCs w:val="24"/>
        </w:rPr>
        <w:t>55</w:t>
      </w:r>
      <w:r w:rsidRPr="009D6B96">
        <w:rPr>
          <w:rFonts w:ascii="Calibri" w:hAnsi="Calibri" w:cs="Calibri"/>
          <w:noProof/>
          <w:szCs w:val="24"/>
        </w:rPr>
        <w:t>, 965–974, doi:10.1017/S0025315400017859.</w:t>
      </w:r>
    </w:p>
    <w:p w14:paraId="62B9274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38. </w:t>
      </w:r>
      <w:r w:rsidRPr="009D6B96">
        <w:rPr>
          <w:rFonts w:ascii="Calibri" w:hAnsi="Calibri" w:cs="Calibri"/>
          <w:noProof/>
          <w:szCs w:val="24"/>
        </w:rPr>
        <w:tab/>
        <w:t xml:space="preserve">Denman, K.; Herman, A. Space-time structure of a continental shelf ecosystem measured by a towed porpoising vehicle.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1978</w:t>
      </w:r>
      <w:r w:rsidRPr="009D6B96">
        <w:rPr>
          <w:rFonts w:ascii="Calibri" w:hAnsi="Calibri" w:cs="Calibri"/>
          <w:noProof/>
          <w:szCs w:val="24"/>
        </w:rPr>
        <w:t xml:space="preserve">, </w:t>
      </w:r>
      <w:r w:rsidRPr="009D6B96">
        <w:rPr>
          <w:rFonts w:ascii="Calibri" w:hAnsi="Calibri" w:cs="Calibri"/>
          <w:i/>
          <w:iCs/>
          <w:noProof/>
          <w:szCs w:val="24"/>
        </w:rPr>
        <w:t>36</w:t>
      </w:r>
      <w:r w:rsidRPr="009D6B96">
        <w:rPr>
          <w:rFonts w:ascii="Calibri" w:hAnsi="Calibri" w:cs="Calibri"/>
          <w:noProof/>
          <w:szCs w:val="24"/>
        </w:rPr>
        <w:t>, 693–714.</w:t>
      </w:r>
    </w:p>
    <w:p w14:paraId="7424A8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39. </w:t>
      </w:r>
      <w:r w:rsidRPr="009D6B96">
        <w:rPr>
          <w:rFonts w:ascii="Calibri" w:hAnsi="Calibri" w:cs="Calibri"/>
          <w:noProof/>
          <w:szCs w:val="24"/>
        </w:rPr>
        <w:tab/>
        <w:t xml:space="preserve">Garrett, C.J.R.; Keeley, J.R.; Greenberg, D.A. Tidal mixing versus thermal stratification in the bay of fundy and gulf of maine. </w:t>
      </w:r>
      <w:r w:rsidRPr="009D6B96">
        <w:rPr>
          <w:rFonts w:ascii="Calibri" w:hAnsi="Calibri" w:cs="Calibri"/>
          <w:i/>
          <w:iCs/>
          <w:noProof/>
          <w:szCs w:val="24"/>
        </w:rPr>
        <w:t>Atmos. - Ocean</w:t>
      </w:r>
      <w:r w:rsidRPr="009D6B96">
        <w:rPr>
          <w:rFonts w:ascii="Calibri" w:hAnsi="Calibri" w:cs="Calibri"/>
          <w:noProof/>
          <w:szCs w:val="24"/>
        </w:rPr>
        <w:t xml:space="preserve"> </w:t>
      </w:r>
      <w:r w:rsidRPr="009D6B96">
        <w:rPr>
          <w:rFonts w:ascii="Calibri" w:hAnsi="Calibri" w:cs="Calibri"/>
          <w:b/>
          <w:bCs/>
          <w:noProof/>
          <w:szCs w:val="24"/>
        </w:rPr>
        <w:t>1978</w:t>
      </w:r>
      <w:r w:rsidRPr="009D6B96">
        <w:rPr>
          <w:rFonts w:ascii="Calibri" w:hAnsi="Calibri" w:cs="Calibri"/>
          <w:noProof/>
          <w:szCs w:val="24"/>
        </w:rPr>
        <w:t xml:space="preserve">, </w:t>
      </w:r>
      <w:r w:rsidRPr="009D6B96">
        <w:rPr>
          <w:rFonts w:ascii="Calibri" w:hAnsi="Calibri" w:cs="Calibri"/>
          <w:i/>
          <w:iCs/>
          <w:noProof/>
          <w:szCs w:val="24"/>
        </w:rPr>
        <w:t>16</w:t>
      </w:r>
      <w:r w:rsidRPr="009D6B96">
        <w:rPr>
          <w:rFonts w:ascii="Calibri" w:hAnsi="Calibri" w:cs="Calibri"/>
          <w:noProof/>
          <w:szCs w:val="24"/>
        </w:rPr>
        <w:t>, 403–423, doi:10.1080/07055900.1978.9649046.</w:t>
      </w:r>
    </w:p>
    <w:p w14:paraId="3D5D80E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40. </w:t>
      </w:r>
      <w:r w:rsidRPr="009D6B96">
        <w:rPr>
          <w:rFonts w:ascii="Calibri" w:hAnsi="Calibri" w:cs="Calibri"/>
          <w:noProof/>
          <w:szCs w:val="24"/>
        </w:rPr>
        <w:tab/>
        <w:t xml:space="preserve">Katavouta, A.; Thompson, K.R. Downscaling ocean conditions with application to the Gulf of Maine , Scotian Shelf and adjacent deep ocean.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104</w:t>
      </w:r>
      <w:r w:rsidRPr="009D6B96">
        <w:rPr>
          <w:rFonts w:ascii="Calibri" w:hAnsi="Calibri" w:cs="Calibri"/>
          <w:noProof/>
          <w:szCs w:val="24"/>
        </w:rPr>
        <w:t>, 54–72, doi:10.1016/j.ocemod.2016.05.007.</w:t>
      </w:r>
    </w:p>
    <w:p w14:paraId="4727507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41. </w:t>
      </w:r>
      <w:r w:rsidRPr="009D6B96">
        <w:rPr>
          <w:rFonts w:ascii="Calibri" w:hAnsi="Calibri" w:cs="Calibri"/>
          <w:noProof/>
          <w:szCs w:val="24"/>
        </w:rPr>
        <w:tab/>
        <w:t xml:space="preserve">Greenberg, D.A.; Dupont, F.; Lyard, F.H.; Lynch, D.R.; Werner, F.E. Resolution issues in numerical models of oceanic and coastal circulation.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2007</w:t>
      </w:r>
      <w:r w:rsidRPr="009D6B96">
        <w:rPr>
          <w:rFonts w:ascii="Calibri" w:hAnsi="Calibri" w:cs="Calibri"/>
          <w:noProof/>
          <w:szCs w:val="24"/>
        </w:rPr>
        <w:t xml:space="preserve">, </w:t>
      </w:r>
      <w:r w:rsidRPr="009D6B96">
        <w:rPr>
          <w:rFonts w:ascii="Calibri" w:hAnsi="Calibri" w:cs="Calibri"/>
          <w:i/>
          <w:iCs/>
          <w:noProof/>
          <w:szCs w:val="24"/>
        </w:rPr>
        <w:t>27</w:t>
      </w:r>
      <w:r w:rsidRPr="009D6B96">
        <w:rPr>
          <w:rFonts w:ascii="Calibri" w:hAnsi="Calibri" w:cs="Calibri"/>
          <w:noProof/>
          <w:szCs w:val="24"/>
        </w:rPr>
        <w:t>, 1317–1343, doi:10.1016/j.csr.2007.01.023.</w:t>
      </w:r>
    </w:p>
    <w:p w14:paraId="4A47060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42. </w:t>
      </w:r>
      <w:r w:rsidRPr="009D6B96">
        <w:rPr>
          <w:rFonts w:ascii="Calibri" w:hAnsi="Calibri" w:cs="Calibri"/>
          <w:noProof/>
          <w:szCs w:val="24"/>
        </w:rPr>
        <w:tab/>
        <w:t xml:space="preserve">Garvine, R.W. A dynamical system for classifying buoyant coastal discharges.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1995</w:t>
      </w:r>
      <w:r w:rsidRPr="009D6B96">
        <w:rPr>
          <w:rFonts w:ascii="Calibri" w:hAnsi="Calibri" w:cs="Calibri"/>
          <w:noProof/>
          <w:szCs w:val="24"/>
        </w:rPr>
        <w:t xml:space="preserve">, </w:t>
      </w:r>
      <w:r w:rsidRPr="009D6B96">
        <w:rPr>
          <w:rFonts w:ascii="Calibri" w:hAnsi="Calibri" w:cs="Calibri"/>
          <w:i/>
          <w:iCs/>
          <w:noProof/>
          <w:szCs w:val="24"/>
        </w:rPr>
        <w:t>15</w:t>
      </w:r>
      <w:r w:rsidRPr="009D6B96">
        <w:rPr>
          <w:rFonts w:ascii="Calibri" w:hAnsi="Calibri" w:cs="Calibri"/>
          <w:noProof/>
          <w:szCs w:val="24"/>
        </w:rPr>
        <w:t>, 1585–1596, doi:10.1016/0278-4343(94)00065-U.</w:t>
      </w:r>
    </w:p>
    <w:p w14:paraId="21BF0CBE"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43. </w:t>
      </w:r>
      <w:r w:rsidRPr="009D6B96">
        <w:rPr>
          <w:rFonts w:ascii="Calibri" w:hAnsi="Calibri" w:cs="Calibri"/>
          <w:noProof/>
          <w:szCs w:val="24"/>
        </w:rPr>
        <w:tab/>
        <w:t xml:space="preserve">Chant, R.J. Interactions between estuaries and coasts: river plumes - their formation, transport, and dispersal. </w:t>
      </w:r>
      <w:r w:rsidRPr="009D6B96">
        <w:rPr>
          <w:rFonts w:ascii="Calibri" w:hAnsi="Calibri" w:cs="Calibri"/>
          <w:i/>
          <w:iCs/>
          <w:noProof/>
          <w:szCs w:val="24"/>
        </w:rPr>
        <w:t>Treatise Estuar. Coast. Sci.</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w:t>
      </w:r>
    </w:p>
    <w:p w14:paraId="395892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44. </w:t>
      </w:r>
      <w:r w:rsidRPr="009D6B96">
        <w:rPr>
          <w:rFonts w:ascii="Calibri" w:hAnsi="Calibri" w:cs="Calibri"/>
          <w:noProof/>
          <w:szCs w:val="24"/>
        </w:rPr>
        <w:tab/>
        <w:t xml:space="preserve">Soufflet, Y.; Marchesiello, P.; Lemarié, F.; Jouanno, J.; Capet, X.; Debreu, L.; Benshila, R. On effective resolution in ocean models. </w:t>
      </w:r>
      <w:r w:rsidRPr="009D6B96">
        <w:rPr>
          <w:rFonts w:ascii="Calibri" w:hAnsi="Calibri" w:cs="Calibri"/>
          <w:i/>
          <w:iCs/>
          <w:noProof/>
          <w:szCs w:val="24"/>
        </w:rPr>
        <w:t>Ocean Model.</w:t>
      </w:r>
      <w:r w:rsidRPr="009D6B96">
        <w:rPr>
          <w:rFonts w:ascii="Calibri" w:hAnsi="Calibri" w:cs="Calibri"/>
          <w:noProof/>
          <w:szCs w:val="24"/>
        </w:rPr>
        <w:t xml:space="preserve"> </w:t>
      </w:r>
      <w:r w:rsidRPr="009D6B96">
        <w:rPr>
          <w:rFonts w:ascii="Calibri" w:hAnsi="Calibri" w:cs="Calibri"/>
          <w:b/>
          <w:bCs/>
          <w:noProof/>
          <w:szCs w:val="24"/>
        </w:rPr>
        <w:t>2015</w:t>
      </w:r>
      <w:r w:rsidRPr="009D6B96">
        <w:rPr>
          <w:rFonts w:ascii="Calibri" w:hAnsi="Calibri" w:cs="Calibri"/>
          <w:noProof/>
          <w:szCs w:val="24"/>
        </w:rPr>
        <w:t>.</w:t>
      </w:r>
    </w:p>
    <w:p w14:paraId="15F7B6F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45. </w:t>
      </w:r>
      <w:r w:rsidRPr="009D6B96">
        <w:rPr>
          <w:rFonts w:ascii="Calibri" w:hAnsi="Calibri" w:cs="Calibri"/>
          <w:noProof/>
          <w:szCs w:val="24"/>
        </w:rPr>
        <w:tab/>
        <w:t xml:space="preserve">Bricheno, L.M.; Wolf, J.M.; Brown, J.M. Impacts of high resolution model downscaling in coastal regions.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2014</w:t>
      </w:r>
      <w:r w:rsidRPr="009D6B96">
        <w:rPr>
          <w:rFonts w:ascii="Calibri" w:hAnsi="Calibri" w:cs="Calibri"/>
          <w:noProof/>
          <w:szCs w:val="24"/>
        </w:rPr>
        <w:t xml:space="preserve">, </w:t>
      </w:r>
      <w:r w:rsidRPr="009D6B96">
        <w:rPr>
          <w:rFonts w:ascii="Calibri" w:hAnsi="Calibri" w:cs="Calibri"/>
          <w:i/>
          <w:iCs/>
          <w:noProof/>
          <w:szCs w:val="24"/>
        </w:rPr>
        <w:t>87</w:t>
      </w:r>
      <w:r w:rsidRPr="009D6B96">
        <w:rPr>
          <w:rFonts w:ascii="Calibri" w:hAnsi="Calibri" w:cs="Calibri"/>
          <w:noProof/>
          <w:szCs w:val="24"/>
        </w:rPr>
        <w:t>, 7–16, doi:10.1016/j.csr.2013.11.007.</w:t>
      </w:r>
    </w:p>
    <w:p w14:paraId="5B333CD5"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46. </w:t>
      </w:r>
      <w:r w:rsidRPr="009D6B96">
        <w:rPr>
          <w:rFonts w:ascii="Calibri" w:hAnsi="Calibri" w:cs="Calibri"/>
          <w:noProof/>
          <w:szCs w:val="24"/>
        </w:rPr>
        <w:tab/>
        <w:t xml:space="preserve">Gran, H.H.; Braarud, T. A quantitative study of the phytoplankton in the Bay of Fundy and the Gulf of Maine (including observations on hydrography, chemistry and turbidity). </w:t>
      </w:r>
      <w:r w:rsidRPr="009D6B96">
        <w:rPr>
          <w:rFonts w:ascii="Calibri" w:hAnsi="Calibri" w:cs="Calibri"/>
          <w:i/>
          <w:iCs/>
          <w:noProof/>
          <w:szCs w:val="24"/>
        </w:rPr>
        <w:t>J. Biol. Board Canada</w:t>
      </w:r>
      <w:r w:rsidRPr="009D6B96">
        <w:rPr>
          <w:rFonts w:ascii="Calibri" w:hAnsi="Calibri" w:cs="Calibri"/>
          <w:noProof/>
          <w:szCs w:val="24"/>
        </w:rPr>
        <w:t xml:space="preserve"> </w:t>
      </w:r>
      <w:r w:rsidRPr="009D6B96">
        <w:rPr>
          <w:rFonts w:ascii="Calibri" w:hAnsi="Calibri" w:cs="Calibri"/>
          <w:b/>
          <w:bCs/>
          <w:noProof/>
          <w:szCs w:val="24"/>
        </w:rPr>
        <w:t>1935</w:t>
      </w:r>
      <w:r w:rsidRPr="009D6B96">
        <w:rPr>
          <w:rFonts w:ascii="Calibri" w:hAnsi="Calibri" w:cs="Calibri"/>
          <w:noProof/>
          <w:szCs w:val="24"/>
        </w:rPr>
        <w:t xml:space="preserve">, </w:t>
      </w:r>
      <w:r w:rsidRPr="009D6B96">
        <w:rPr>
          <w:rFonts w:ascii="Calibri" w:hAnsi="Calibri" w:cs="Calibri"/>
          <w:i/>
          <w:iCs/>
          <w:noProof/>
          <w:szCs w:val="24"/>
        </w:rPr>
        <w:t>1</w:t>
      </w:r>
      <w:r w:rsidRPr="009D6B96">
        <w:rPr>
          <w:rFonts w:ascii="Calibri" w:hAnsi="Calibri" w:cs="Calibri"/>
          <w:noProof/>
          <w:szCs w:val="24"/>
        </w:rPr>
        <w:t>, 279–467.</w:t>
      </w:r>
    </w:p>
    <w:p w14:paraId="57B19111"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47. </w:t>
      </w:r>
      <w:r w:rsidRPr="009D6B96">
        <w:rPr>
          <w:rFonts w:ascii="Calibri" w:hAnsi="Calibri" w:cs="Calibri"/>
          <w:noProof/>
          <w:szCs w:val="24"/>
        </w:rPr>
        <w:tab/>
        <w:t xml:space="preserve">Fish, C.J.; Johnson, M.W. The biology of the zooplankton population in the Bay of Fundy and Gulf of Maine with special reference to production and distribution. </w:t>
      </w:r>
      <w:r w:rsidRPr="009D6B96">
        <w:rPr>
          <w:rFonts w:ascii="Calibri" w:hAnsi="Calibri" w:cs="Calibri"/>
          <w:i/>
          <w:iCs/>
          <w:noProof/>
          <w:szCs w:val="24"/>
        </w:rPr>
        <w:t>J. Biol. Board Can.</w:t>
      </w:r>
      <w:r w:rsidRPr="009D6B96">
        <w:rPr>
          <w:rFonts w:ascii="Calibri" w:hAnsi="Calibri" w:cs="Calibri"/>
          <w:noProof/>
          <w:szCs w:val="24"/>
        </w:rPr>
        <w:t xml:space="preserve"> </w:t>
      </w:r>
      <w:r w:rsidRPr="009D6B96">
        <w:rPr>
          <w:rFonts w:ascii="Calibri" w:hAnsi="Calibri" w:cs="Calibri"/>
          <w:b/>
          <w:bCs/>
          <w:noProof/>
          <w:szCs w:val="24"/>
        </w:rPr>
        <w:t>1937</w:t>
      </w:r>
      <w:r w:rsidRPr="009D6B96">
        <w:rPr>
          <w:rFonts w:ascii="Calibri" w:hAnsi="Calibri" w:cs="Calibri"/>
          <w:noProof/>
          <w:szCs w:val="24"/>
        </w:rPr>
        <w:t xml:space="preserve">, </w:t>
      </w:r>
      <w:r w:rsidRPr="009D6B96">
        <w:rPr>
          <w:rFonts w:ascii="Calibri" w:hAnsi="Calibri" w:cs="Calibri"/>
          <w:i/>
          <w:iCs/>
          <w:noProof/>
          <w:szCs w:val="24"/>
        </w:rPr>
        <w:t>3</w:t>
      </w:r>
      <w:r w:rsidRPr="009D6B96">
        <w:rPr>
          <w:rFonts w:ascii="Calibri" w:hAnsi="Calibri" w:cs="Calibri"/>
          <w:noProof/>
          <w:szCs w:val="24"/>
        </w:rPr>
        <w:t>, 189–322.</w:t>
      </w:r>
    </w:p>
    <w:p w14:paraId="5217234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48. </w:t>
      </w:r>
      <w:r w:rsidRPr="009D6B96">
        <w:rPr>
          <w:rFonts w:ascii="Calibri" w:hAnsi="Calibri" w:cs="Calibri"/>
          <w:noProof/>
          <w:szCs w:val="24"/>
        </w:rPr>
        <w:tab/>
        <w:t xml:space="preserve">Chen, C.; Liu, H.; Beardsley, R.C. An unstructured grid, finite-volume, three-dimensional, primitive equations ocean model: Application to coastal ocean and estuaries. </w:t>
      </w:r>
      <w:r w:rsidRPr="009D6B96">
        <w:rPr>
          <w:rFonts w:ascii="Calibri" w:hAnsi="Calibri" w:cs="Calibri"/>
          <w:i/>
          <w:iCs/>
          <w:noProof/>
          <w:szCs w:val="24"/>
        </w:rPr>
        <w:t>J. Atmos. Ocean. Technol.</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20</w:t>
      </w:r>
      <w:r w:rsidRPr="009D6B96">
        <w:rPr>
          <w:rFonts w:ascii="Calibri" w:hAnsi="Calibri" w:cs="Calibri"/>
          <w:noProof/>
          <w:szCs w:val="24"/>
        </w:rPr>
        <w:t>, 159–186, doi:10.1175/1520-0426(2003)020&lt;0159:AUGFVT&gt;2.0.CO;2.</w:t>
      </w:r>
    </w:p>
    <w:p w14:paraId="5CB1160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49. </w:t>
      </w:r>
      <w:r w:rsidRPr="009D6B96">
        <w:rPr>
          <w:rFonts w:ascii="Calibri" w:hAnsi="Calibri" w:cs="Calibri"/>
          <w:noProof/>
          <w:szCs w:val="24"/>
        </w:rPr>
        <w:tab/>
        <w:t xml:space="preserve">Chen, C.; Beardsley, R.C.; Cowles, G. An unstructured grid, finite-volume coastal ocean model: FVCOM user manual. </w:t>
      </w:r>
      <w:r w:rsidRPr="009D6B96">
        <w:rPr>
          <w:rFonts w:ascii="Calibri" w:hAnsi="Calibri" w:cs="Calibri"/>
          <w:i/>
          <w:iCs/>
          <w:noProof/>
          <w:szCs w:val="24"/>
        </w:rPr>
        <w:t>An Unstructured Grid, Finite-volume Coast. Ocean Model FVCOM User Man.</w:t>
      </w:r>
      <w:r w:rsidRPr="009D6B96">
        <w:rPr>
          <w:rFonts w:ascii="Calibri" w:hAnsi="Calibri" w:cs="Calibri"/>
          <w:noProof/>
          <w:szCs w:val="24"/>
        </w:rPr>
        <w:t xml:space="preserve"> </w:t>
      </w:r>
      <w:r w:rsidRPr="009D6B96">
        <w:rPr>
          <w:rFonts w:ascii="Calibri" w:hAnsi="Calibri" w:cs="Calibri"/>
          <w:b/>
          <w:bCs/>
          <w:noProof/>
          <w:szCs w:val="24"/>
        </w:rPr>
        <w:t>2006</w:t>
      </w:r>
      <w:r w:rsidRPr="009D6B96">
        <w:rPr>
          <w:rFonts w:ascii="Calibri" w:hAnsi="Calibri" w:cs="Calibri"/>
          <w:noProof/>
          <w:szCs w:val="24"/>
        </w:rPr>
        <w:t>.</w:t>
      </w:r>
    </w:p>
    <w:p w14:paraId="10A8314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50. </w:t>
      </w:r>
      <w:r w:rsidRPr="009D6B96">
        <w:rPr>
          <w:rFonts w:ascii="Calibri" w:hAnsi="Calibri" w:cs="Calibri"/>
          <w:noProof/>
          <w:szCs w:val="24"/>
        </w:rPr>
        <w:tab/>
        <w:t xml:space="preserve">Burchard, H. Applied turbulence modelling in marine waters. </w:t>
      </w:r>
      <w:r w:rsidRPr="009D6B96">
        <w:rPr>
          <w:rFonts w:ascii="Calibri" w:hAnsi="Calibri" w:cs="Calibri"/>
          <w:i/>
          <w:iCs/>
          <w:noProof/>
          <w:szCs w:val="24"/>
        </w:rPr>
        <w:t>Appl. Turbul. Model. Mar. Waters</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w:t>
      </w:r>
    </w:p>
    <w:p w14:paraId="1F77B6AE"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51. </w:t>
      </w:r>
      <w:r w:rsidRPr="009D6B96">
        <w:rPr>
          <w:rFonts w:ascii="Calibri" w:hAnsi="Calibri" w:cs="Calibri"/>
          <w:noProof/>
          <w:szCs w:val="24"/>
        </w:rPr>
        <w:tab/>
        <w:t xml:space="preserve">Mellor, G.L.; Yamada, T. Development of a turbulence closure model for geophysical fluid problems. </w:t>
      </w:r>
      <w:r w:rsidRPr="009D6B96">
        <w:rPr>
          <w:rFonts w:ascii="Calibri" w:hAnsi="Calibri" w:cs="Calibri"/>
          <w:i/>
          <w:iCs/>
          <w:noProof/>
          <w:szCs w:val="24"/>
        </w:rPr>
        <w:t>Rev. Geophys.</w:t>
      </w:r>
      <w:r w:rsidRPr="009D6B96">
        <w:rPr>
          <w:rFonts w:ascii="Calibri" w:hAnsi="Calibri" w:cs="Calibri"/>
          <w:noProof/>
          <w:szCs w:val="24"/>
        </w:rPr>
        <w:t xml:space="preserve"> </w:t>
      </w:r>
      <w:r w:rsidRPr="009D6B96">
        <w:rPr>
          <w:rFonts w:ascii="Calibri" w:hAnsi="Calibri" w:cs="Calibri"/>
          <w:b/>
          <w:bCs/>
          <w:noProof/>
          <w:szCs w:val="24"/>
        </w:rPr>
        <w:t>1982</w:t>
      </w:r>
      <w:r w:rsidRPr="009D6B96">
        <w:rPr>
          <w:rFonts w:ascii="Calibri" w:hAnsi="Calibri" w:cs="Calibri"/>
          <w:noProof/>
          <w:szCs w:val="24"/>
        </w:rPr>
        <w:t xml:space="preserve">, </w:t>
      </w:r>
      <w:r w:rsidRPr="009D6B96">
        <w:rPr>
          <w:rFonts w:ascii="Calibri" w:hAnsi="Calibri" w:cs="Calibri"/>
          <w:i/>
          <w:iCs/>
          <w:noProof/>
          <w:szCs w:val="24"/>
        </w:rPr>
        <w:t>20</w:t>
      </w:r>
      <w:r w:rsidRPr="009D6B96">
        <w:rPr>
          <w:rFonts w:ascii="Calibri" w:hAnsi="Calibri" w:cs="Calibri"/>
          <w:noProof/>
          <w:szCs w:val="24"/>
        </w:rPr>
        <w:t>, 851–875, doi:10.1029/RG020i004p00851.</w:t>
      </w:r>
    </w:p>
    <w:p w14:paraId="4EA8000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52. </w:t>
      </w:r>
      <w:r w:rsidRPr="009D6B96">
        <w:rPr>
          <w:rFonts w:ascii="Calibri" w:hAnsi="Calibri" w:cs="Calibri"/>
          <w:noProof/>
          <w:szCs w:val="24"/>
        </w:rPr>
        <w:tab/>
        <w:t xml:space="preserve">Smagorinsky, J. General circulation experiments with the primitive equations. </w:t>
      </w:r>
      <w:r w:rsidRPr="009D6B96">
        <w:rPr>
          <w:rFonts w:ascii="Calibri" w:hAnsi="Calibri" w:cs="Calibri"/>
          <w:i/>
          <w:iCs/>
          <w:noProof/>
          <w:szCs w:val="24"/>
        </w:rPr>
        <w:t>Mon. Weather Rev.</w:t>
      </w:r>
      <w:r w:rsidRPr="009D6B96">
        <w:rPr>
          <w:rFonts w:ascii="Calibri" w:hAnsi="Calibri" w:cs="Calibri"/>
          <w:noProof/>
          <w:szCs w:val="24"/>
        </w:rPr>
        <w:t xml:space="preserve"> </w:t>
      </w:r>
      <w:r w:rsidRPr="009D6B96">
        <w:rPr>
          <w:rFonts w:ascii="Calibri" w:hAnsi="Calibri" w:cs="Calibri"/>
          <w:b/>
          <w:bCs/>
          <w:noProof/>
          <w:szCs w:val="24"/>
        </w:rPr>
        <w:t>1963</w:t>
      </w:r>
      <w:r w:rsidRPr="009D6B96">
        <w:rPr>
          <w:rFonts w:ascii="Calibri" w:hAnsi="Calibri" w:cs="Calibri"/>
          <w:noProof/>
          <w:szCs w:val="24"/>
        </w:rPr>
        <w:t xml:space="preserve">, </w:t>
      </w:r>
      <w:r w:rsidRPr="009D6B96">
        <w:rPr>
          <w:rFonts w:ascii="Calibri" w:hAnsi="Calibri" w:cs="Calibri"/>
          <w:i/>
          <w:iCs/>
          <w:noProof/>
          <w:szCs w:val="24"/>
        </w:rPr>
        <w:t>91</w:t>
      </w:r>
      <w:r w:rsidRPr="009D6B96">
        <w:rPr>
          <w:rFonts w:ascii="Calibri" w:hAnsi="Calibri" w:cs="Calibri"/>
          <w:noProof/>
          <w:szCs w:val="24"/>
        </w:rPr>
        <w:t>, 99–164.</w:t>
      </w:r>
    </w:p>
    <w:p w14:paraId="1E1636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lastRenderedPageBreak/>
        <w:t xml:space="preserve">53. </w:t>
      </w:r>
      <w:r w:rsidRPr="009D6B96">
        <w:rPr>
          <w:rFonts w:ascii="Calibri" w:hAnsi="Calibri" w:cs="Calibri"/>
          <w:noProof/>
          <w:szCs w:val="24"/>
        </w:rPr>
        <w:tab/>
        <w:t xml:space="preserve">Pietrzak, J.; Jakobson, J.B.; Burchard, H.; Jacob Vested, H.; Petersen, O. A three-dimensional hydrostatic model for coastal and ocean modelling using a generalised topography following co-ordinate system. </w:t>
      </w:r>
      <w:r w:rsidRPr="009D6B96">
        <w:rPr>
          <w:rFonts w:ascii="Calibri" w:hAnsi="Calibri" w:cs="Calibri"/>
          <w:i/>
          <w:iCs/>
          <w:noProof/>
          <w:szCs w:val="24"/>
        </w:rPr>
        <w:t>Ocean Model.</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 xml:space="preserve">, </w:t>
      </w:r>
      <w:r w:rsidRPr="009D6B96">
        <w:rPr>
          <w:rFonts w:ascii="Calibri" w:hAnsi="Calibri" w:cs="Calibri"/>
          <w:i/>
          <w:iCs/>
          <w:noProof/>
          <w:szCs w:val="24"/>
        </w:rPr>
        <w:t>4</w:t>
      </w:r>
      <w:r w:rsidRPr="009D6B96">
        <w:rPr>
          <w:rFonts w:ascii="Calibri" w:hAnsi="Calibri" w:cs="Calibri"/>
          <w:noProof/>
          <w:szCs w:val="24"/>
        </w:rPr>
        <w:t>, 173–205, doi:10.1016/S1463-5003(01)00016-6.</w:t>
      </w:r>
    </w:p>
    <w:p w14:paraId="5532052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54. </w:t>
      </w:r>
      <w:r w:rsidRPr="009D6B96">
        <w:rPr>
          <w:rFonts w:ascii="Calibri" w:hAnsi="Calibri" w:cs="Calibri"/>
          <w:noProof/>
          <w:szCs w:val="24"/>
        </w:rPr>
        <w:tab/>
        <w:t xml:space="preserve">Wessel, P.; Smith, W.H.F. A global, self-consistent, hierarchical, high-resolution shoreline database. </w:t>
      </w:r>
      <w:r w:rsidRPr="009D6B96">
        <w:rPr>
          <w:rFonts w:ascii="Calibri" w:hAnsi="Calibri" w:cs="Calibri"/>
          <w:i/>
          <w:iCs/>
          <w:noProof/>
          <w:szCs w:val="24"/>
        </w:rPr>
        <w:t>J. Geophys. Res. B Solid Earth</w:t>
      </w:r>
      <w:r w:rsidRPr="009D6B96">
        <w:rPr>
          <w:rFonts w:ascii="Calibri" w:hAnsi="Calibri" w:cs="Calibri"/>
          <w:noProof/>
          <w:szCs w:val="24"/>
        </w:rPr>
        <w:t xml:space="preserve"> </w:t>
      </w:r>
      <w:r w:rsidRPr="009D6B96">
        <w:rPr>
          <w:rFonts w:ascii="Calibri" w:hAnsi="Calibri" w:cs="Calibri"/>
          <w:b/>
          <w:bCs/>
          <w:noProof/>
          <w:szCs w:val="24"/>
        </w:rPr>
        <w:t>1996</w:t>
      </w:r>
      <w:r w:rsidRPr="009D6B96">
        <w:rPr>
          <w:rFonts w:ascii="Calibri" w:hAnsi="Calibri" w:cs="Calibri"/>
          <w:noProof/>
          <w:szCs w:val="24"/>
        </w:rPr>
        <w:t xml:space="preserve">, </w:t>
      </w:r>
      <w:r w:rsidRPr="009D6B96">
        <w:rPr>
          <w:rFonts w:ascii="Calibri" w:hAnsi="Calibri" w:cs="Calibri"/>
          <w:i/>
          <w:iCs/>
          <w:noProof/>
          <w:szCs w:val="24"/>
        </w:rPr>
        <w:t>101</w:t>
      </w:r>
      <w:r w:rsidRPr="009D6B96">
        <w:rPr>
          <w:rFonts w:ascii="Calibri" w:hAnsi="Calibri" w:cs="Calibri"/>
          <w:noProof/>
          <w:szCs w:val="24"/>
        </w:rPr>
        <w:t>, 8741–8743, doi:10.1029/96jb00104.</w:t>
      </w:r>
    </w:p>
    <w:p w14:paraId="7AFC8D0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55. </w:t>
      </w:r>
      <w:r w:rsidRPr="009D6B96">
        <w:rPr>
          <w:rFonts w:ascii="Calibri" w:hAnsi="Calibri" w:cs="Calibri"/>
          <w:noProof/>
          <w:szCs w:val="24"/>
        </w:rPr>
        <w:tab/>
        <w:t>McNeill, P. (Universit. of N.; Church, I. (Universit. of N.; Leger, M. (Universit. of N. Integrating Bathymetric Datasets in the Lower Saint John River to produce a Common Reference Surface. In Proceedings of the Integrating Bathymetric Datasets in the Lower Saint John River to produce a Common Reference Surface; Canadian Hydrographic Conference: Victoria, 2018.</w:t>
      </w:r>
    </w:p>
    <w:p w14:paraId="45BBE41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56. </w:t>
      </w:r>
      <w:r w:rsidRPr="009D6B96">
        <w:rPr>
          <w:rFonts w:ascii="Calibri" w:hAnsi="Calibri" w:cs="Calibri"/>
          <w:noProof/>
          <w:szCs w:val="24"/>
        </w:rPr>
        <w:tab/>
        <w:t>Surface-Water Modeling System, Version 11.0, Reference Manual &amp; Tutorials, Aquaveo, L. SMS 2012.</w:t>
      </w:r>
    </w:p>
    <w:p w14:paraId="542950C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57. </w:t>
      </w:r>
      <w:r w:rsidRPr="009D6B96">
        <w:rPr>
          <w:rFonts w:ascii="Calibri" w:hAnsi="Calibri" w:cs="Calibri"/>
          <w:noProof/>
          <w:szCs w:val="24"/>
        </w:rPr>
        <w:tab/>
        <w:t xml:space="preserve">Yang, Z.; Richardson, P.; Chen, Y.; Kelley, J.G.W.; Myers, E.; Aikman, F.; Peng, M.; Zhang, A. Model development and hindcast simulations of NOAA’s Gulf of Maine operational forecast system. </w:t>
      </w:r>
      <w:r w:rsidRPr="009D6B96">
        <w:rPr>
          <w:rFonts w:ascii="Calibri" w:hAnsi="Calibri" w:cs="Calibri"/>
          <w:i/>
          <w:iCs/>
          <w:noProof/>
          <w:szCs w:val="24"/>
        </w:rPr>
        <w:t>J. Mar. Sci. Eng.</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4</w:t>
      </w:r>
      <w:r w:rsidRPr="009D6B96">
        <w:rPr>
          <w:rFonts w:ascii="Calibri" w:hAnsi="Calibri" w:cs="Calibri"/>
          <w:noProof/>
          <w:szCs w:val="24"/>
        </w:rPr>
        <w:t>, doi:10.3390/jmse4040077.</w:t>
      </w:r>
    </w:p>
    <w:p w14:paraId="500D55C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58. </w:t>
      </w:r>
      <w:r w:rsidRPr="009D6B96">
        <w:rPr>
          <w:rFonts w:ascii="Calibri" w:hAnsi="Calibri" w:cs="Calibri"/>
          <w:noProof/>
          <w:szCs w:val="24"/>
        </w:rPr>
        <w:tab/>
        <w:t xml:space="preserve">Milbrandt, J.A.; Bélair, S.; Faucher, M.; Vallée, M.; Carrera, M.L.; Glazer, A. The Pan-Canadian High Resolution (2.5 km) Deterministic Prediction System. </w:t>
      </w:r>
      <w:r w:rsidRPr="009D6B96">
        <w:rPr>
          <w:rFonts w:ascii="Calibri" w:hAnsi="Calibri" w:cs="Calibri"/>
          <w:i/>
          <w:iCs/>
          <w:noProof/>
          <w:szCs w:val="24"/>
        </w:rPr>
        <w:t>Weather Forecast.</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31</w:t>
      </w:r>
      <w:r w:rsidRPr="009D6B96">
        <w:rPr>
          <w:rFonts w:ascii="Calibri" w:hAnsi="Calibri" w:cs="Calibri"/>
          <w:noProof/>
          <w:szCs w:val="24"/>
        </w:rPr>
        <w:t>, 1791–1816, doi:10.1175/WAF-D-16-0035.1.</w:t>
      </w:r>
    </w:p>
    <w:p w14:paraId="2AA1CCC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59. </w:t>
      </w:r>
      <w:r w:rsidRPr="009D6B96">
        <w:rPr>
          <w:rFonts w:ascii="Calibri" w:hAnsi="Calibri" w:cs="Calibri"/>
          <w:noProof/>
          <w:szCs w:val="24"/>
        </w:rPr>
        <w:tab/>
        <w:t xml:space="preserve">Robin, C.; Nudds, S.; Macaulay, P.; Godin, A.; De, B.; Boom, L.; Bartlett, J.; Robin, C.; Nudds, S.; Macaulay, P.; et al. Hydrographic Vertical Separation Surfaces ( HyVSEPs ) for the Tidal Waters of Canada Hydrographic Vertical Separation Surfaces ( HyVSEPs ) for the. </w:t>
      </w:r>
      <w:r w:rsidRPr="009D6B96">
        <w:rPr>
          <w:rFonts w:ascii="Calibri" w:hAnsi="Calibri" w:cs="Calibri"/>
          <w:i/>
          <w:iCs/>
          <w:noProof/>
          <w:szCs w:val="24"/>
        </w:rPr>
        <w:t>Mar. Geod.</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39</w:t>
      </w:r>
      <w:r w:rsidRPr="009D6B96">
        <w:rPr>
          <w:rFonts w:ascii="Calibri" w:hAnsi="Calibri" w:cs="Calibri"/>
          <w:noProof/>
          <w:szCs w:val="24"/>
        </w:rPr>
        <w:t>, 195–222, doi:10.1080/01490419.2016.1160011.</w:t>
      </w:r>
    </w:p>
    <w:p w14:paraId="1C39BB5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60. </w:t>
      </w:r>
      <w:r w:rsidRPr="009D6B96">
        <w:rPr>
          <w:rFonts w:ascii="Calibri" w:hAnsi="Calibri" w:cs="Calibri"/>
          <w:noProof/>
          <w:szCs w:val="24"/>
        </w:rPr>
        <w:tab/>
        <w:t xml:space="preserve">Pawlowicz, R.; Beardsley, B.; Lentz, S. Classical tidal harmonic analysis including error estimates in MATLAB using TDE. </w:t>
      </w:r>
      <w:r w:rsidRPr="009D6B96">
        <w:rPr>
          <w:rFonts w:ascii="Calibri" w:hAnsi="Calibri" w:cs="Calibri"/>
          <w:i/>
          <w:iCs/>
          <w:noProof/>
          <w:szCs w:val="24"/>
        </w:rPr>
        <w:t>Comput. Geosci.</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 xml:space="preserve">, </w:t>
      </w:r>
      <w:r w:rsidRPr="009D6B96">
        <w:rPr>
          <w:rFonts w:ascii="Calibri" w:hAnsi="Calibri" w:cs="Calibri"/>
          <w:i/>
          <w:iCs/>
          <w:noProof/>
          <w:szCs w:val="24"/>
        </w:rPr>
        <w:t>28</w:t>
      </w:r>
      <w:r w:rsidRPr="009D6B96">
        <w:rPr>
          <w:rFonts w:ascii="Calibri" w:hAnsi="Calibri" w:cs="Calibri"/>
          <w:noProof/>
          <w:szCs w:val="24"/>
        </w:rPr>
        <w:t>, 929–937, doi:10.1016/S0098-3004(02)00013-4.</w:t>
      </w:r>
    </w:p>
    <w:p w14:paraId="6DD4082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61. </w:t>
      </w:r>
      <w:r w:rsidRPr="009D6B96">
        <w:rPr>
          <w:rFonts w:ascii="Calibri" w:hAnsi="Calibri" w:cs="Calibri"/>
          <w:noProof/>
          <w:szCs w:val="24"/>
        </w:rPr>
        <w:tab/>
        <w:t xml:space="preserve">Tee, K.T. Tide-induced residual current, a 2-D nonlinear numerical tidal model.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1976</w:t>
      </w:r>
      <w:r w:rsidRPr="009D6B96">
        <w:rPr>
          <w:rFonts w:ascii="Calibri" w:hAnsi="Calibri" w:cs="Calibri"/>
          <w:noProof/>
          <w:szCs w:val="24"/>
        </w:rPr>
        <w:t xml:space="preserve">, </w:t>
      </w:r>
      <w:r w:rsidRPr="009D6B96">
        <w:rPr>
          <w:rFonts w:ascii="Calibri" w:hAnsi="Calibri" w:cs="Calibri"/>
          <w:i/>
          <w:iCs/>
          <w:noProof/>
          <w:szCs w:val="24"/>
        </w:rPr>
        <w:t>34</w:t>
      </w:r>
      <w:r w:rsidRPr="009D6B96">
        <w:rPr>
          <w:rFonts w:ascii="Calibri" w:hAnsi="Calibri" w:cs="Calibri"/>
          <w:noProof/>
          <w:szCs w:val="24"/>
        </w:rPr>
        <w:t>, 603–628.</w:t>
      </w:r>
    </w:p>
    <w:p w14:paraId="7A490E4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62. </w:t>
      </w:r>
      <w:r w:rsidRPr="009D6B96">
        <w:rPr>
          <w:rFonts w:ascii="Calibri" w:hAnsi="Calibri" w:cs="Calibri"/>
          <w:noProof/>
          <w:szCs w:val="24"/>
        </w:rPr>
        <w:tab/>
        <w:t xml:space="preserve">Tee, K.T. Tide-induced residual current-verification of a numerical model.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1977</w:t>
      </w:r>
      <w:r w:rsidRPr="009D6B96">
        <w:rPr>
          <w:rFonts w:ascii="Calibri" w:hAnsi="Calibri" w:cs="Calibri"/>
          <w:noProof/>
          <w:szCs w:val="24"/>
        </w:rPr>
        <w:t xml:space="preserve">, </w:t>
      </w:r>
      <w:r w:rsidRPr="009D6B96">
        <w:rPr>
          <w:rFonts w:ascii="Calibri" w:hAnsi="Calibri" w:cs="Calibri"/>
          <w:i/>
          <w:iCs/>
          <w:noProof/>
          <w:szCs w:val="24"/>
        </w:rPr>
        <w:t>7</w:t>
      </w:r>
      <w:r w:rsidRPr="009D6B96">
        <w:rPr>
          <w:rFonts w:ascii="Calibri" w:hAnsi="Calibri" w:cs="Calibri"/>
          <w:noProof/>
          <w:szCs w:val="24"/>
        </w:rPr>
        <w:t>, 396–402.</w:t>
      </w:r>
    </w:p>
    <w:p w14:paraId="5FB521BD"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63. </w:t>
      </w:r>
      <w:r w:rsidRPr="009D6B96">
        <w:rPr>
          <w:rFonts w:ascii="Calibri" w:hAnsi="Calibri" w:cs="Calibri"/>
          <w:noProof/>
          <w:szCs w:val="24"/>
        </w:rPr>
        <w:tab/>
        <w:t xml:space="preserve">Greenberg, D.A. Modelling the Mean Barotropic Circulation in the Bay of Fundy and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1983</w:t>
      </w:r>
      <w:r w:rsidRPr="009D6B96">
        <w:rPr>
          <w:rFonts w:ascii="Calibri" w:hAnsi="Calibri" w:cs="Calibri"/>
          <w:noProof/>
          <w:szCs w:val="24"/>
        </w:rPr>
        <w:t xml:space="preserve">, </w:t>
      </w:r>
      <w:r w:rsidRPr="009D6B96">
        <w:rPr>
          <w:rFonts w:ascii="Calibri" w:hAnsi="Calibri" w:cs="Calibri"/>
          <w:i/>
          <w:iCs/>
          <w:noProof/>
          <w:szCs w:val="24"/>
        </w:rPr>
        <w:t>13</w:t>
      </w:r>
      <w:r w:rsidRPr="009D6B96">
        <w:rPr>
          <w:rFonts w:ascii="Calibri" w:hAnsi="Calibri" w:cs="Calibri"/>
          <w:noProof/>
          <w:szCs w:val="24"/>
        </w:rPr>
        <w:t>, 886–904, doi:10.1175/1520-0485(1983)013&lt;0886:MTMBCI&gt;2.0.CO;2.</w:t>
      </w:r>
    </w:p>
    <w:p w14:paraId="42DC442C"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64. </w:t>
      </w:r>
      <w:r w:rsidRPr="009D6B96">
        <w:rPr>
          <w:rFonts w:ascii="Calibri" w:hAnsi="Calibri" w:cs="Calibri"/>
          <w:noProof/>
          <w:szCs w:val="24"/>
        </w:rPr>
        <w:tab/>
        <w:t xml:space="preserve">Isaji, T.; Spaulding, M.L. A Model of the Tidally Induced Residual Circulation in the Gulf of Maine and Georges Bank.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1984</w:t>
      </w:r>
      <w:r w:rsidRPr="009D6B96">
        <w:rPr>
          <w:rFonts w:ascii="Calibri" w:hAnsi="Calibri" w:cs="Calibri"/>
          <w:noProof/>
          <w:szCs w:val="24"/>
        </w:rPr>
        <w:t xml:space="preserve">, </w:t>
      </w:r>
      <w:r w:rsidRPr="009D6B96">
        <w:rPr>
          <w:rFonts w:ascii="Calibri" w:hAnsi="Calibri" w:cs="Calibri"/>
          <w:i/>
          <w:iCs/>
          <w:noProof/>
          <w:szCs w:val="24"/>
        </w:rPr>
        <w:t>14</w:t>
      </w:r>
      <w:r w:rsidRPr="009D6B96">
        <w:rPr>
          <w:rFonts w:ascii="Calibri" w:hAnsi="Calibri" w:cs="Calibri"/>
          <w:noProof/>
          <w:szCs w:val="24"/>
        </w:rPr>
        <w:t>, 1119–1126, doi:10.1175/1520-0485(1984)014&lt;1119:AMOTTI&gt;2.0.CO;2.</w:t>
      </w:r>
    </w:p>
    <w:p w14:paraId="1730372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65. </w:t>
      </w:r>
      <w:r w:rsidRPr="009D6B96">
        <w:rPr>
          <w:rFonts w:ascii="Calibri" w:hAnsi="Calibri" w:cs="Calibri"/>
          <w:noProof/>
          <w:szCs w:val="24"/>
        </w:rPr>
        <w:tab/>
        <w:t xml:space="preserve">Boyer, T.P.; Baranova, O.K.; Coleman, C.; Garcia, H.E.; Grodsky, A.; Locarnini, R.A.; Mishonov, A. V; Paver, C.R.; Reagan, J.R.; Seidov, D.; et al. </w:t>
      </w:r>
      <w:r w:rsidRPr="009D6B96">
        <w:rPr>
          <w:rFonts w:ascii="Calibri" w:hAnsi="Calibri" w:cs="Calibri"/>
          <w:i/>
          <w:iCs/>
          <w:noProof/>
          <w:szCs w:val="24"/>
        </w:rPr>
        <w:t>NOAA Atlas NESDIS 87 WORLD OCEAN DATABASE 2018 Pre-release National Oceanic and Atmospheric Administration RDMT Timothy Gallaudet, Assistant Secretary of Commerce for Oceans and Atmosphere National Environmental Satellite, Data, and Information Service</w:t>
      </w:r>
      <w:r w:rsidRPr="009D6B96">
        <w:rPr>
          <w:rFonts w:ascii="Calibri" w:hAnsi="Calibri" w:cs="Calibri"/>
          <w:noProof/>
          <w:szCs w:val="24"/>
        </w:rPr>
        <w:t>; 2018;</w:t>
      </w:r>
    </w:p>
    <w:p w14:paraId="2FBFE37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66. </w:t>
      </w:r>
      <w:r w:rsidRPr="009D6B96">
        <w:rPr>
          <w:rFonts w:ascii="Calibri" w:hAnsi="Calibri" w:cs="Calibri"/>
          <w:noProof/>
          <w:szCs w:val="24"/>
        </w:rPr>
        <w:tab/>
        <w:t xml:space="preserve">Stow, C.A.; Jolliff, J.; McGillicuddy, D.J.; Doney, S.C.; Allen, J.I.; Friedrichs, M.A.M.; Rose, K.A.; Wallhead, P. Skill assessment for coupled biological/physical models of marine systems. </w:t>
      </w:r>
      <w:r w:rsidRPr="009D6B96">
        <w:rPr>
          <w:rFonts w:ascii="Calibri" w:hAnsi="Calibri" w:cs="Calibri"/>
          <w:i/>
          <w:iCs/>
          <w:noProof/>
          <w:szCs w:val="24"/>
        </w:rPr>
        <w:t xml:space="preserve">J. Mar. </w:t>
      </w:r>
      <w:r w:rsidRPr="009D6B96">
        <w:rPr>
          <w:rFonts w:ascii="Calibri" w:hAnsi="Calibri" w:cs="Calibri"/>
          <w:i/>
          <w:iCs/>
          <w:noProof/>
          <w:szCs w:val="24"/>
        </w:rPr>
        <w:lastRenderedPageBreak/>
        <w:t>Syst.</w:t>
      </w:r>
      <w:r w:rsidRPr="009D6B96">
        <w:rPr>
          <w:rFonts w:ascii="Calibri" w:hAnsi="Calibri" w:cs="Calibri"/>
          <w:noProof/>
          <w:szCs w:val="24"/>
        </w:rPr>
        <w:t xml:space="preserve"> </w:t>
      </w:r>
      <w:r w:rsidRPr="009D6B96">
        <w:rPr>
          <w:rFonts w:ascii="Calibri" w:hAnsi="Calibri" w:cs="Calibri"/>
          <w:b/>
          <w:bCs/>
          <w:noProof/>
          <w:szCs w:val="24"/>
        </w:rPr>
        <w:t>2009</w:t>
      </w:r>
      <w:r w:rsidRPr="009D6B96">
        <w:rPr>
          <w:rFonts w:ascii="Calibri" w:hAnsi="Calibri" w:cs="Calibri"/>
          <w:noProof/>
          <w:szCs w:val="24"/>
        </w:rPr>
        <w:t xml:space="preserve">, </w:t>
      </w:r>
      <w:r w:rsidRPr="009D6B96">
        <w:rPr>
          <w:rFonts w:ascii="Calibri" w:hAnsi="Calibri" w:cs="Calibri"/>
          <w:i/>
          <w:iCs/>
          <w:noProof/>
          <w:szCs w:val="24"/>
        </w:rPr>
        <w:t>76</w:t>
      </w:r>
      <w:r w:rsidRPr="009D6B96">
        <w:rPr>
          <w:rFonts w:ascii="Calibri" w:hAnsi="Calibri" w:cs="Calibri"/>
          <w:noProof/>
          <w:szCs w:val="24"/>
        </w:rPr>
        <w:t>, 4–15, doi:10.1016/j.jmarsys.2008.03.011.</w:t>
      </w:r>
    </w:p>
    <w:p w14:paraId="6F85934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67. </w:t>
      </w:r>
      <w:r w:rsidRPr="009D6B96">
        <w:rPr>
          <w:rFonts w:ascii="Calibri" w:hAnsi="Calibri" w:cs="Calibri"/>
          <w:noProof/>
          <w:szCs w:val="24"/>
        </w:rPr>
        <w:tab/>
        <w:t xml:space="preserve">A., S.C.; Chris, R.; E., B.M.; D., B.J.; H., R.K. Comparison of Estuarine Water Quality Models for Total Maximum Daily Load Development in Neuse River Estuary. </w:t>
      </w:r>
      <w:r w:rsidRPr="009D6B96">
        <w:rPr>
          <w:rFonts w:ascii="Calibri" w:hAnsi="Calibri" w:cs="Calibri"/>
          <w:i/>
          <w:iCs/>
          <w:noProof/>
          <w:szCs w:val="24"/>
        </w:rPr>
        <w:t>J. Water Resour. Plan. Manag.</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129</w:t>
      </w:r>
      <w:r w:rsidRPr="009D6B96">
        <w:rPr>
          <w:rFonts w:ascii="Calibri" w:hAnsi="Calibri" w:cs="Calibri"/>
          <w:noProof/>
          <w:szCs w:val="24"/>
        </w:rPr>
        <w:t>, 307–314, doi:10.1061/(ASCE)0733-9496(2003)129:4(307).</w:t>
      </w:r>
    </w:p>
    <w:p w14:paraId="72702F8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68. </w:t>
      </w:r>
      <w:r w:rsidRPr="009D6B96">
        <w:rPr>
          <w:rFonts w:ascii="Calibri" w:hAnsi="Calibri" w:cs="Calibri"/>
          <w:noProof/>
          <w:szCs w:val="24"/>
        </w:rPr>
        <w:tab/>
        <w:t xml:space="preserve">Leggett, R.W.; Williams, L.R. A reliability index for models. </w:t>
      </w:r>
      <w:r w:rsidRPr="009D6B96">
        <w:rPr>
          <w:rFonts w:ascii="Calibri" w:hAnsi="Calibri" w:cs="Calibri"/>
          <w:i/>
          <w:iCs/>
          <w:noProof/>
          <w:szCs w:val="24"/>
        </w:rPr>
        <w:t>Ecol. Modell.</w:t>
      </w:r>
      <w:r w:rsidRPr="009D6B96">
        <w:rPr>
          <w:rFonts w:ascii="Calibri" w:hAnsi="Calibri" w:cs="Calibri"/>
          <w:noProof/>
          <w:szCs w:val="24"/>
        </w:rPr>
        <w:t xml:space="preserve"> </w:t>
      </w:r>
      <w:r w:rsidRPr="009D6B96">
        <w:rPr>
          <w:rFonts w:ascii="Calibri" w:hAnsi="Calibri" w:cs="Calibri"/>
          <w:b/>
          <w:bCs/>
          <w:noProof/>
          <w:szCs w:val="24"/>
        </w:rPr>
        <w:t>1981</w:t>
      </w:r>
      <w:r w:rsidRPr="009D6B96">
        <w:rPr>
          <w:rFonts w:ascii="Calibri" w:hAnsi="Calibri" w:cs="Calibri"/>
          <w:noProof/>
          <w:szCs w:val="24"/>
        </w:rPr>
        <w:t xml:space="preserve">, </w:t>
      </w:r>
      <w:r w:rsidRPr="009D6B96">
        <w:rPr>
          <w:rFonts w:ascii="Calibri" w:hAnsi="Calibri" w:cs="Calibri"/>
          <w:i/>
          <w:iCs/>
          <w:noProof/>
          <w:szCs w:val="24"/>
        </w:rPr>
        <w:t>13</w:t>
      </w:r>
      <w:r w:rsidRPr="009D6B96">
        <w:rPr>
          <w:rFonts w:ascii="Calibri" w:hAnsi="Calibri" w:cs="Calibri"/>
          <w:noProof/>
          <w:szCs w:val="24"/>
        </w:rPr>
        <w:t>, 303–312, doi:https://doi.org/10.1016/0304-3800(81)90034-X.</w:t>
      </w:r>
    </w:p>
    <w:p w14:paraId="54DD6B4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69. </w:t>
      </w:r>
      <w:r w:rsidRPr="009D6B96">
        <w:rPr>
          <w:rFonts w:ascii="Calibri" w:hAnsi="Calibri" w:cs="Calibri"/>
          <w:noProof/>
          <w:szCs w:val="24"/>
        </w:rPr>
        <w:tab/>
        <w:t xml:space="preserve">Nash, J.E.; Sutcliffe, J. V River flow forecasting through conceptual models part I — A discussion of principles. </w:t>
      </w:r>
      <w:r w:rsidRPr="009D6B96">
        <w:rPr>
          <w:rFonts w:ascii="Calibri" w:hAnsi="Calibri" w:cs="Calibri"/>
          <w:i/>
          <w:iCs/>
          <w:noProof/>
          <w:szCs w:val="24"/>
        </w:rPr>
        <w:t>J. Hydrol.</w:t>
      </w:r>
      <w:r w:rsidRPr="009D6B96">
        <w:rPr>
          <w:rFonts w:ascii="Calibri" w:hAnsi="Calibri" w:cs="Calibri"/>
          <w:noProof/>
          <w:szCs w:val="24"/>
        </w:rPr>
        <w:t xml:space="preserve"> </w:t>
      </w:r>
      <w:r w:rsidRPr="009D6B96">
        <w:rPr>
          <w:rFonts w:ascii="Calibri" w:hAnsi="Calibri" w:cs="Calibri"/>
          <w:b/>
          <w:bCs/>
          <w:noProof/>
          <w:szCs w:val="24"/>
        </w:rPr>
        <w:t>1970</w:t>
      </w:r>
      <w:r w:rsidRPr="009D6B96">
        <w:rPr>
          <w:rFonts w:ascii="Calibri" w:hAnsi="Calibri" w:cs="Calibri"/>
          <w:noProof/>
          <w:szCs w:val="24"/>
        </w:rPr>
        <w:t xml:space="preserve">, </w:t>
      </w:r>
      <w:r w:rsidRPr="009D6B96">
        <w:rPr>
          <w:rFonts w:ascii="Calibri" w:hAnsi="Calibri" w:cs="Calibri"/>
          <w:i/>
          <w:iCs/>
          <w:noProof/>
          <w:szCs w:val="24"/>
        </w:rPr>
        <w:t>10</w:t>
      </w:r>
      <w:r w:rsidRPr="009D6B96">
        <w:rPr>
          <w:rFonts w:ascii="Calibri" w:hAnsi="Calibri" w:cs="Calibri"/>
          <w:noProof/>
          <w:szCs w:val="24"/>
        </w:rPr>
        <w:t>, 282–290, doi:https://doi.org/10.1016/0022-1694(70)90255-6.</w:t>
      </w:r>
    </w:p>
    <w:p w14:paraId="4D692CAD"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rPr>
      </w:pPr>
      <w:r w:rsidRPr="009D6B96">
        <w:rPr>
          <w:rFonts w:ascii="Calibri" w:hAnsi="Calibri" w:cs="Calibri"/>
          <w:noProof/>
          <w:szCs w:val="24"/>
        </w:rPr>
        <w:t xml:space="preserve">70. </w:t>
      </w:r>
      <w:r w:rsidRPr="009D6B96">
        <w:rPr>
          <w:rFonts w:ascii="Calibri" w:hAnsi="Calibri" w:cs="Calibri"/>
          <w:noProof/>
          <w:szCs w:val="24"/>
        </w:rPr>
        <w:tab/>
        <w:t xml:space="preserve">Loague, K.; Green, R.E. Statistical and graphical methods for evaluating solute transport models: Overview and application. </w:t>
      </w:r>
      <w:r w:rsidRPr="009D6B96">
        <w:rPr>
          <w:rFonts w:ascii="Calibri" w:hAnsi="Calibri" w:cs="Calibri"/>
          <w:i/>
          <w:iCs/>
          <w:noProof/>
          <w:szCs w:val="24"/>
        </w:rPr>
        <w:t>J. Contam. Hydrol.</w:t>
      </w:r>
      <w:r w:rsidRPr="009D6B96">
        <w:rPr>
          <w:rFonts w:ascii="Calibri" w:hAnsi="Calibri" w:cs="Calibri"/>
          <w:noProof/>
          <w:szCs w:val="24"/>
        </w:rPr>
        <w:t xml:space="preserve"> </w:t>
      </w:r>
      <w:r w:rsidRPr="009D6B96">
        <w:rPr>
          <w:rFonts w:ascii="Calibri" w:hAnsi="Calibri" w:cs="Calibri"/>
          <w:b/>
          <w:bCs/>
          <w:noProof/>
          <w:szCs w:val="24"/>
        </w:rPr>
        <w:t>1991</w:t>
      </w:r>
      <w:r w:rsidRPr="009D6B96">
        <w:rPr>
          <w:rFonts w:ascii="Calibri" w:hAnsi="Calibri" w:cs="Calibri"/>
          <w:noProof/>
          <w:szCs w:val="24"/>
        </w:rPr>
        <w:t xml:space="preserve">, </w:t>
      </w:r>
      <w:r w:rsidRPr="009D6B96">
        <w:rPr>
          <w:rFonts w:ascii="Calibri" w:hAnsi="Calibri" w:cs="Calibri"/>
          <w:i/>
          <w:iCs/>
          <w:noProof/>
          <w:szCs w:val="24"/>
        </w:rPr>
        <w:t>7</w:t>
      </w:r>
      <w:r w:rsidRPr="009D6B96">
        <w:rPr>
          <w:rFonts w:ascii="Calibri" w:hAnsi="Calibri" w:cs="Calibri"/>
          <w:noProof/>
          <w:szCs w:val="24"/>
        </w:rPr>
        <w:t>, 51–73, doi:https://doi.org/10.1016/0169-7722(91)90038-3.</w:t>
      </w:r>
    </w:p>
    <w:p w14:paraId="78F54860" w14:textId="5C5818FE" w:rsidR="007D5EC1" w:rsidRDefault="009D6B96" w:rsidP="007D5EC1">
      <w:ins w:id="2181" w:author="ara952 reza" w:date="2020-09-11T11:48:00Z">
        <w:r>
          <w:fldChar w:fldCharType="end"/>
        </w:r>
      </w:ins>
      <w:bookmarkEnd w:id="1"/>
    </w:p>
    <w:sectPr w:rsidR="007D5EC1" w:rsidSect="00A914A6">
      <w:footerReference w:type="default" r:id="rId7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Ian Church" w:date="2020-11-25T09:57:00Z" w:initials="IC">
    <w:p w14:paraId="69C65B16" w14:textId="77777777" w:rsidR="00B70176" w:rsidRDefault="00B70176">
      <w:pPr>
        <w:pStyle w:val="CommentText"/>
      </w:pPr>
      <w:r>
        <w:rPr>
          <w:rStyle w:val="CommentReference"/>
        </w:rPr>
        <w:annotationRef/>
      </w:r>
      <w:r>
        <w:t xml:space="preserve">Lots of weird stuff going on with the figures. It is probably best to move </w:t>
      </w:r>
      <w:r w:rsidR="00793091">
        <w:t>all</w:t>
      </w:r>
      <w:r>
        <w:t xml:space="preserve"> the figures to the end of the document or put them in a separate document and just indicate approximately where they should go. </w:t>
      </w:r>
    </w:p>
    <w:p w14:paraId="4E2B81B0" w14:textId="2D52A6D9" w:rsidR="00A32948" w:rsidRDefault="00A32948">
      <w:pPr>
        <w:pStyle w:val="CommentText"/>
      </w:pPr>
      <w:r>
        <w:t xml:space="preserve">Also, if you are labelling parts of a figure a and b, this should be imbedded in the figure image and not added in word. </w:t>
      </w:r>
      <w:r w:rsidR="00896DF3">
        <w:t xml:space="preserve">Multi image figures should also likely be combined into a single image so that each figure is a single image file and stands alone. </w:t>
      </w:r>
      <w:r w:rsidR="00965D97">
        <w:t xml:space="preserve">This can be done in </w:t>
      </w:r>
      <w:proofErr w:type="spellStart"/>
      <w:r w:rsidR="00965D97">
        <w:t>powerpoint</w:t>
      </w:r>
      <w:proofErr w:type="spellEnd"/>
      <w:r w:rsidR="00965D97">
        <w:t>, but we can discuss in more detail</w:t>
      </w:r>
    </w:p>
  </w:comment>
  <w:comment w:id="343" w:author="Ian Church" w:date="2020-11-24T09:49:00Z" w:initials="IC">
    <w:p w14:paraId="2579DE68" w14:textId="0597E9D4" w:rsidR="00345F93" w:rsidRDefault="00345F93">
      <w:pPr>
        <w:pStyle w:val="CommentText"/>
      </w:pPr>
      <w:r>
        <w:rPr>
          <w:rStyle w:val="CommentReference"/>
        </w:rPr>
        <w:annotationRef/>
      </w:r>
      <w:proofErr w:type="gramStart"/>
      <w:r>
        <w:t>I’m</w:t>
      </w:r>
      <w:proofErr w:type="gramEnd"/>
      <w:r>
        <w:t xml:space="preserve"> a bit confused by this sentence. </w:t>
      </w:r>
    </w:p>
  </w:comment>
  <w:comment w:id="371" w:author="Ian Church" w:date="2020-11-24T09:52:00Z" w:initials="IC">
    <w:p w14:paraId="797BBC9E" w14:textId="2333A58F" w:rsidR="001A2DFF" w:rsidRDefault="001A2DFF">
      <w:pPr>
        <w:pStyle w:val="CommentText"/>
      </w:pPr>
      <w:r>
        <w:rPr>
          <w:rStyle w:val="CommentReference"/>
        </w:rPr>
        <w:annotationRef/>
      </w:r>
      <w:r>
        <w:t xml:space="preserve">Did you also use the BIO database or the CTD casts from Jessica? </w:t>
      </w:r>
    </w:p>
  </w:comment>
  <w:comment w:id="383" w:author="Ian Church" w:date="2020-11-24T09:53:00Z" w:initials="IC">
    <w:p w14:paraId="580F7CDC" w14:textId="52D5E391" w:rsidR="006367BD" w:rsidRDefault="006367BD">
      <w:pPr>
        <w:pStyle w:val="CommentText"/>
      </w:pPr>
      <w:r>
        <w:rPr>
          <w:rStyle w:val="CommentReference"/>
        </w:rPr>
        <w:annotationRef/>
      </w:r>
      <w:r>
        <w:t>I thought it was 10</w:t>
      </w:r>
      <w:proofErr w:type="gramStart"/>
      <w:r>
        <w:t>m ?</w:t>
      </w:r>
      <w:proofErr w:type="gramEnd"/>
      <w:r>
        <w:t xml:space="preserve"> (from previous section)</w:t>
      </w:r>
    </w:p>
  </w:comment>
  <w:comment w:id="393" w:author="Ian Church" w:date="2020-11-24T09:55:00Z" w:initials="IC">
    <w:p w14:paraId="36F11C6E" w14:textId="4AFBE430" w:rsidR="00520A4B" w:rsidRDefault="00520A4B">
      <w:pPr>
        <w:pStyle w:val="CommentText"/>
      </w:pPr>
      <w:r>
        <w:rPr>
          <w:rStyle w:val="CommentReference"/>
        </w:rPr>
        <w:annotationRef/>
      </w:r>
      <w:r>
        <w:t xml:space="preserve">Do you mention why you go to </w:t>
      </w:r>
      <w:r w:rsidR="006170DD">
        <w:t>Evandale</w:t>
      </w:r>
      <w:r>
        <w:t xml:space="preserve">? If not, it might be worth referencing someone who shows that the salt wedge </w:t>
      </w:r>
      <w:proofErr w:type="gramStart"/>
      <w:r>
        <w:t>go</w:t>
      </w:r>
      <w:proofErr w:type="gramEnd"/>
      <w:r>
        <w:t xml:space="preserve"> up to there (Metcalfe 1976)</w:t>
      </w:r>
    </w:p>
  </w:comment>
  <w:comment w:id="415" w:author="Ian Church" w:date="2020-11-24T10:01:00Z" w:initials="IC">
    <w:p w14:paraId="66642F9A" w14:textId="0B45C09D" w:rsidR="00057250" w:rsidRDefault="00057250">
      <w:pPr>
        <w:pStyle w:val="CommentText"/>
      </w:pPr>
      <w:r>
        <w:rPr>
          <w:rStyle w:val="CommentReference"/>
        </w:rPr>
        <w:annotationRef/>
      </w:r>
      <w:r>
        <w:t xml:space="preserve">Later </w:t>
      </w:r>
      <w:proofErr w:type="gramStart"/>
      <w:r>
        <w:t>on</w:t>
      </w:r>
      <w:proofErr w:type="gramEnd"/>
      <w:r>
        <w:t xml:space="preserve"> do you go over which modules and turbulent </w:t>
      </w:r>
      <w:r w:rsidR="00D80712">
        <w:t>mixing scheme you used for this simulation?</w:t>
      </w:r>
      <w:r w:rsidR="000D6AC9">
        <w:t xml:space="preserve"> This seems to be a mix of what FVCOM can do an</w:t>
      </w:r>
      <w:r w:rsidR="00434010">
        <w:t xml:space="preserve">d how you used it to develop the model </w:t>
      </w:r>
    </w:p>
  </w:comment>
  <w:comment w:id="511" w:author="Ian Church" w:date="2020-11-24T14:18:00Z" w:initials="IC">
    <w:p w14:paraId="6914D48D" w14:textId="44FE4CE4" w:rsidR="00CC7730" w:rsidRDefault="00CC7730">
      <w:pPr>
        <w:pStyle w:val="CommentText"/>
      </w:pPr>
      <w:r>
        <w:rPr>
          <w:rStyle w:val="CommentReference"/>
        </w:rPr>
        <w:annotationRef/>
      </w:r>
      <w:r>
        <w:t xml:space="preserve">Reference? </w:t>
      </w:r>
    </w:p>
  </w:comment>
  <w:comment w:id="534" w:author="Ian Church" w:date="2020-11-24T16:34:00Z" w:initials="IC">
    <w:p w14:paraId="21B93C96" w14:textId="76348D2F" w:rsidR="007E40E8" w:rsidRDefault="007E40E8">
      <w:pPr>
        <w:pStyle w:val="CommentText"/>
      </w:pPr>
      <w:r>
        <w:rPr>
          <w:rStyle w:val="CommentReference"/>
        </w:rPr>
        <w:annotationRef/>
      </w:r>
      <w:r>
        <w:t xml:space="preserve">Better to reference </w:t>
      </w:r>
      <w:r w:rsidR="00FD3A71">
        <w:t>Metcalfe 1976</w:t>
      </w:r>
      <w:r w:rsidR="005B1132">
        <w:t xml:space="preserve">: </w:t>
      </w:r>
      <w:hyperlink r:id="rId1" w:history="1">
        <w:r w:rsidR="005B1132">
          <w:rPr>
            <w:rStyle w:val="Hyperlink"/>
          </w:rPr>
          <w:t>16702.pdf (dfo-mpo.gc.ca)</w:t>
        </w:r>
      </w:hyperlink>
    </w:p>
  </w:comment>
  <w:comment w:id="670" w:author="Ian Church" w:date="2020-11-24T16:51:00Z" w:initials="IC">
    <w:p w14:paraId="40E93AFC" w14:textId="1CDDAD7D" w:rsidR="002E1B5F" w:rsidRDefault="002E1B5F">
      <w:pPr>
        <w:pStyle w:val="CommentText"/>
      </w:pPr>
      <w:r>
        <w:rPr>
          <w:rStyle w:val="CommentReference"/>
        </w:rPr>
        <w:annotationRef/>
      </w:r>
      <w:r>
        <w:t xml:space="preserve">The figure </w:t>
      </w:r>
      <w:proofErr w:type="gramStart"/>
      <w:r>
        <w:t>shouldn’t</w:t>
      </w:r>
      <w:proofErr w:type="gramEnd"/>
      <w:r>
        <w:t xml:space="preserve"> separate a paragraph or sentence. </w:t>
      </w:r>
    </w:p>
  </w:comment>
  <w:comment w:id="705" w:author="Ian Church" w:date="2020-11-24T16:59:00Z" w:initials="IC">
    <w:p w14:paraId="7B3B2BD7" w14:textId="1257B21F" w:rsidR="00833D8D" w:rsidRDefault="00833D8D">
      <w:pPr>
        <w:pStyle w:val="CommentText"/>
      </w:pPr>
      <w:r>
        <w:rPr>
          <w:rStyle w:val="CommentReference"/>
        </w:rPr>
        <w:annotationRef/>
      </w:r>
      <w:r>
        <w:t xml:space="preserve">Does this number have units? </w:t>
      </w:r>
    </w:p>
  </w:comment>
  <w:comment w:id="739" w:author="Ian Church" w:date="2020-11-24T17:03:00Z" w:initials="IC">
    <w:p w14:paraId="756E7B3A" w14:textId="7FF54A94" w:rsidR="002C72C6" w:rsidRDefault="00E22AD6">
      <w:pPr>
        <w:pStyle w:val="CommentText"/>
      </w:pPr>
      <w:r>
        <w:t xml:space="preserve">I think we have discussed this before, but </w:t>
      </w:r>
      <w:r w:rsidR="002C72C6">
        <w:rPr>
          <w:rStyle w:val="CommentReference"/>
        </w:rPr>
        <w:annotationRef/>
      </w:r>
      <w:r w:rsidR="00106BDC">
        <w:t>It’s hard to see what this plot is showing (</w:t>
      </w:r>
      <w:proofErr w:type="spellStart"/>
      <w:r w:rsidR="00106BDC">
        <w:t>webtide</w:t>
      </w:r>
      <w:proofErr w:type="spellEnd"/>
      <w:r w:rsidR="00106BDC">
        <w:t xml:space="preserve"> vs model) </w:t>
      </w:r>
      <w:r w:rsidR="00F07565">
        <w:t>Perhaps one of these plots would be sufficient (0..007 one?</w:t>
      </w:r>
      <w:r w:rsidR="00574C6A">
        <w:t xml:space="preserve">) to show the model results </w:t>
      </w:r>
    </w:p>
  </w:comment>
  <w:comment w:id="773" w:author="Ian Church" w:date="2020-11-24T17:12:00Z" w:initials="IC">
    <w:p w14:paraId="1E7AA8C4" w14:textId="0068BC32" w:rsidR="00695AE2" w:rsidRDefault="00695AE2">
      <w:pPr>
        <w:pStyle w:val="CommentText"/>
      </w:pPr>
      <w:r>
        <w:rPr>
          <w:rStyle w:val="CommentReference"/>
        </w:rPr>
        <w:annotationRef/>
      </w:r>
      <w:r>
        <w:t xml:space="preserve">So, 0.007 is the best fit for the </w:t>
      </w:r>
      <w:proofErr w:type="spellStart"/>
      <w:r>
        <w:t>Webtide</w:t>
      </w:r>
      <w:proofErr w:type="spellEnd"/>
      <w:r>
        <w:t xml:space="preserve"> and CHS constituents? </w:t>
      </w:r>
      <w:r w:rsidR="00131CCD">
        <w:t xml:space="preserve">That makes sense as the </w:t>
      </w:r>
      <w:proofErr w:type="spellStart"/>
      <w:r w:rsidR="00131CCD">
        <w:t>WEbtide</w:t>
      </w:r>
      <w:proofErr w:type="spellEnd"/>
      <w:r w:rsidR="00131CCD">
        <w:t xml:space="preserve"> model was also tuned to the constituents, but it does offer more confirmation. </w:t>
      </w:r>
    </w:p>
  </w:comment>
  <w:comment w:id="782" w:author="Ian Church" w:date="2020-11-24T17:14:00Z" w:initials="IC">
    <w:p w14:paraId="150D4FA6" w14:textId="5F942BBC" w:rsidR="009B2645" w:rsidRDefault="009B2645">
      <w:pPr>
        <w:pStyle w:val="CommentText"/>
      </w:pPr>
      <w:r>
        <w:rPr>
          <w:rStyle w:val="CommentReference"/>
        </w:rPr>
        <w:annotationRef/>
      </w:r>
      <w:r w:rsidR="009F40AF">
        <w:t xml:space="preserve">Where is table 4? </w:t>
      </w:r>
    </w:p>
  </w:comment>
  <w:comment w:id="784" w:author="Ian Church" w:date="2020-11-24T17:16:00Z" w:initials="IC">
    <w:p w14:paraId="18CFD4D5" w14:textId="5E20076D" w:rsidR="00A534D1" w:rsidRDefault="00A534D1">
      <w:pPr>
        <w:pStyle w:val="CommentText"/>
      </w:pPr>
      <w:r>
        <w:rPr>
          <w:rStyle w:val="CommentReference"/>
        </w:rPr>
        <w:annotationRef/>
      </w:r>
      <w:r>
        <w:t xml:space="preserve">What about the diurnals? </w:t>
      </w:r>
    </w:p>
  </w:comment>
  <w:comment w:id="856" w:author="Ian Church" w:date="2020-11-25T09:41:00Z" w:initials="IC">
    <w:p w14:paraId="507FC0B3" w14:textId="47150610" w:rsidR="00476286" w:rsidRDefault="00476286">
      <w:pPr>
        <w:pStyle w:val="CommentText"/>
      </w:pPr>
      <w:r>
        <w:rPr>
          <w:rStyle w:val="CommentReference"/>
        </w:rPr>
        <w:annotationRef/>
      </w:r>
      <w:r w:rsidR="000E6148">
        <w:t xml:space="preserve">Probably better to say that it is </w:t>
      </w:r>
      <w:r w:rsidR="0016468B">
        <w:t>“</w:t>
      </w:r>
      <w:r w:rsidR="000E6148">
        <w:t xml:space="preserve">for </w:t>
      </w:r>
      <w:proofErr w:type="gramStart"/>
      <w:r w:rsidR="000E6148">
        <w:t xml:space="preserve">the </w:t>
      </w:r>
      <w:r w:rsidR="0016468B">
        <w:t xml:space="preserve"> summer</w:t>
      </w:r>
      <w:proofErr w:type="gramEnd"/>
      <w:r w:rsidR="0016468B">
        <w:t xml:space="preserve"> </w:t>
      </w:r>
      <w:r w:rsidR="000E6148">
        <w:t>simulation period</w:t>
      </w:r>
      <w:r w:rsidR="0016468B">
        <w:t>”</w:t>
      </w:r>
      <w:r w:rsidR="000E6148">
        <w:t xml:space="preserve">. </w:t>
      </w:r>
    </w:p>
  </w:comment>
  <w:comment w:id="873" w:author="Ian Church" w:date="2020-11-25T09:53:00Z" w:initials="IC">
    <w:p w14:paraId="442ACEE3" w14:textId="3171BBEF" w:rsidR="00EA77B5" w:rsidRDefault="00EA77B5">
      <w:pPr>
        <w:pStyle w:val="CommentText"/>
      </w:pPr>
      <w:r>
        <w:rPr>
          <w:rStyle w:val="CommentReference"/>
        </w:rPr>
        <w:annotationRef/>
      </w:r>
      <w:r w:rsidR="00012AE7">
        <w:t xml:space="preserve">Not sure what this means. </w:t>
      </w:r>
    </w:p>
  </w:comment>
  <w:comment w:id="882" w:author="Ian Church" w:date="2020-11-25T09:53:00Z" w:initials="IC">
    <w:p w14:paraId="19CAC337" w14:textId="0760FC74" w:rsidR="00EA77B5" w:rsidRDefault="00EA77B5">
      <w:pPr>
        <w:pStyle w:val="CommentText"/>
      </w:pPr>
      <w:r>
        <w:rPr>
          <w:rStyle w:val="CommentReference"/>
        </w:rPr>
        <w:annotationRef/>
      </w:r>
      <w:r>
        <w:t xml:space="preserve">Repeated sentence </w:t>
      </w:r>
    </w:p>
  </w:comment>
  <w:comment w:id="1174" w:author="Ian Church" w:date="2020-11-25T10:06:00Z" w:initials="IC">
    <w:p w14:paraId="1CEAD39C" w14:textId="77777777" w:rsidR="005E6052" w:rsidRDefault="005E6052">
      <w:pPr>
        <w:pStyle w:val="CommentText"/>
      </w:pPr>
      <w:r>
        <w:rPr>
          <w:rStyle w:val="CommentReference"/>
        </w:rPr>
        <w:annotationRef/>
      </w:r>
      <w:r>
        <w:t xml:space="preserve">So, is it functionally a daily average? </w:t>
      </w:r>
      <w:r w:rsidR="00AE5D2E">
        <w:t xml:space="preserve">Did you average the model output for the comparison? </w:t>
      </w:r>
    </w:p>
    <w:p w14:paraId="778C168C" w14:textId="77777777" w:rsidR="00D05B10" w:rsidRDefault="00D05B10">
      <w:pPr>
        <w:pStyle w:val="CommentText"/>
      </w:pPr>
    </w:p>
    <w:p w14:paraId="164082A4" w14:textId="6B0D47E5" w:rsidR="00D05B10" w:rsidRDefault="00D05B10">
      <w:pPr>
        <w:pStyle w:val="CommentText"/>
      </w:pPr>
    </w:p>
  </w:comment>
  <w:comment w:id="1212" w:author="Ian Church" w:date="2020-11-25T10:08:00Z" w:initials="IC">
    <w:p w14:paraId="3949AE84" w14:textId="72B83242" w:rsidR="00894AF2" w:rsidRDefault="00894AF2">
      <w:pPr>
        <w:pStyle w:val="CommentText"/>
      </w:pPr>
      <w:r>
        <w:rPr>
          <w:rStyle w:val="CommentReference"/>
        </w:rPr>
        <w:annotationRef/>
      </w:r>
      <w:r>
        <w:t xml:space="preserve">I thought we did have this from environment </w:t>
      </w:r>
      <w:proofErr w:type="gramStart"/>
      <w:r>
        <w:t>Canada?</w:t>
      </w:r>
      <w:proofErr w:type="gramEnd"/>
      <w:r>
        <w:t xml:space="preserve"> </w:t>
      </w:r>
    </w:p>
  </w:comment>
  <w:comment w:id="1268" w:author="Ian Church" w:date="2020-11-25T10:12:00Z" w:initials="IC">
    <w:p w14:paraId="2138CE67" w14:textId="06B788ED" w:rsidR="003A6D91" w:rsidRDefault="003A6D91">
      <w:pPr>
        <w:pStyle w:val="CommentText"/>
      </w:pPr>
      <w:r>
        <w:rPr>
          <w:rStyle w:val="CommentReference"/>
        </w:rPr>
        <w:annotationRef/>
      </w:r>
      <w:r>
        <w:t xml:space="preserve">I think we need to discuss this more, as </w:t>
      </w:r>
      <w:r w:rsidR="00E36A17">
        <w:t xml:space="preserve">we would need to qualify “a significant difference”. </w:t>
      </w:r>
      <w:proofErr w:type="gramStart"/>
      <w:r w:rsidR="00C43F4D">
        <w:t>I’m</w:t>
      </w:r>
      <w:proofErr w:type="gramEnd"/>
      <w:r w:rsidR="00C43F4D">
        <w:t xml:space="preserve"> not sure if we should keep this section in this paper or leave it for the next paper. We need to try to figure out why these differences exist… If it was only a few degrees, I wouldn’t worry about it, but </w:t>
      </w:r>
      <w:proofErr w:type="gramStart"/>
      <w:r w:rsidR="00C43F4D">
        <w:t xml:space="preserve">4 and </w:t>
      </w:r>
      <w:r w:rsidR="00D26049">
        <w:t>5 degrees</w:t>
      </w:r>
      <w:proofErr w:type="gramEnd"/>
      <w:r w:rsidR="00D26049">
        <w:t xml:space="preserve"> differences seems like a lot. </w:t>
      </w:r>
    </w:p>
  </w:comment>
  <w:comment w:id="1379" w:author="Ian Church" w:date="2020-11-25T10:37:00Z" w:initials="IC">
    <w:p w14:paraId="4BAC52F0" w14:textId="15A2DB21" w:rsidR="00655739" w:rsidRDefault="00655739">
      <w:pPr>
        <w:pStyle w:val="CommentText"/>
      </w:pPr>
      <w:r>
        <w:rPr>
          <w:rStyle w:val="CommentReference"/>
        </w:rPr>
        <w:annotationRef/>
      </w:r>
      <w:r>
        <w:t xml:space="preserve">Each of these should have equation </w:t>
      </w:r>
      <w:proofErr w:type="spellStart"/>
      <w:r>
        <w:t>numers</w:t>
      </w:r>
      <w:proofErr w:type="spellEnd"/>
    </w:p>
  </w:comment>
  <w:comment w:id="1726" w:author="Ian Church" w:date="2020-11-25T10:47:00Z" w:initials="IC">
    <w:p w14:paraId="79E03B43" w14:textId="7B76DC9C" w:rsidR="00ED64B0" w:rsidRDefault="00ED64B0">
      <w:pPr>
        <w:pStyle w:val="CommentText"/>
      </w:pPr>
      <w:r>
        <w:rPr>
          <w:rStyle w:val="CommentReference"/>
        </w:rPr>
        <w:annotationRef/>
      </w:r>
      <w:r>
        <w:t xml:space="preserve">Are these the average values of all the </w:t>
      </w:r>
      <w:r w:rsidR="009E4C9C">
        <w:t>CTD assessment values? We should clarify that in the text.</w:t>
      </w:r>
      <w:r w:rsidR="009A6C7D">
        <w:t xml:space="preserve"> It would be interesting to look at how the statistics varied throughout the domain. </w:t>
      </w:r>
      <w:r w:rsidR="009E4C9C">
        <w:t xml:space="preserve"> </w:t>
      </w:r>
      <w:r w:rsidR="009A6C7D">
        <w:t>We can discuss</w:t>
      </w:r>
      <w:r w:rsidR="00D052C6">
        <w:t xml:space="preserve"> more. </w:t>
      </w:r>
    </w:p>
  </w:comment>
  <w:comment w:id="1736" w:author="Ian Church" w:date="2020-11-25T10:56:00Z" w:initials="IC">
    <w:p w14:paraId="25BBD60C" w14:textId="30FF19D7" w:rsidR="0035477B" w:rsidRDefault="0035477B">
      <w:pPr>
        <w:pStyle w:val="CommentText"/>
      </w:pPr>
      <w:r>
        <w:rPr>
          <w:rStyle w:val="CommentReference"/>
        </w:rPr>
        <w:annotationRef/>
      </w:r>
      <w:r>
        <w:t xml:space="preserve">Should any of these values have units? </w:t>
      </w:r>
      <w:r w:rsidR="007A2108">
        <w:t xml:space="preserve">Also, variance and std represent the same thing, so we only need one of the other </w:t>
      </w:r>
    </w:p>
  </w:comment>
  <w:comment w:id="1963" w:author="Ian Church" w:date="2020-11-25T10:51:00Z" w:initials="IC">
    <w:p w14:paraId="357660EF" w14:textId="12355577" w:rsidR="00A141B2" w:rsidRDefault="00A141B2">
      <w:pPr>
        <w:pStyle w:val="CommentText"/>
      </w:pPr>
      <w:r>
        <w:rPr>
          <w:rStyle w:val="CommentReference"/>
        </w:rPr>
        <w:annotationRef/>
      </w:r>
      <w:r>
        <w:t xml:space="preserve">I guess this makes sense based on the results of the SST comparison. </w:t>
      </w:r>
    </w:p>
  </w:comment>
  <w:comment w:id="2003" w:author="Ian Church" w:date="2020-11-25T10:55:00Z" w:initials="IC">
    <w:p w14:paraId="1FBB4BD8" w14:textId="2F9C3198" w:rsidR="0035477B" w:rsidRDefault="0035477B">
      <w:pPr>
        <w:pStyle w:val="CommentText"/>
      </w:pPr>
      <w:r>
        <w:rPr>
          <w:rStyle w:val="CommentReference"/>
        </w:rPr>
        <w:annotationRef/>
      </w:r>
      <w:r>
        <w:rPr>
          <w:rStyle w:val="CommentReference"/>
        </w:rPr>
        <w:t xml:space="preserve">A new equation (needs a number and could be written above, with the other MEF definition) </w:t>
      </w:r>
    </w:p>
  </w:comment>
  <w:comment w:id="2111" w:author="Ian Church [2]" w:date="2020-03-31T18:16:00Z" w:initials="IC">
    <w:p w14:paraId="32382B7A" w14:textId="77777777" w:rsidR="005773C8" w:rsidRDefault="005773C8" w:rsidP="00507320">
      <w:pPr>
        <w:pStyle w:val="CommentText"/>
      </w:pPr>
      <w:r>
        <w:rPr>
          <w:rStyle w:val="CommentReference"/>
        </w:rPr>
        <w:annotationRef/>
      </w:r>
      <w:r>
        <w:rPr>
          <w:rStyle w:val="CommentReference"/>
        </w:rPr>
        <w:t>Reference for this product?</w:t>
      </w:r>
    </w:p>
  </w:comment>
  <w:comment w:id="2112" w:author="Ian Church [2]" w:date="2020-03-31T18:18:00Z" w:initials="IC">
    <w:p w14:paraId="2FE8A909" w14:textId="77777777" w:rsidR="005773C8" w:rsidRDefault="005773C8"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113" w:author="ara952 reza" w:date="2020-04-02T12:51:00Z" w:initials="ar">
    <w:p w14:paraId="05D842D2" w14:textId="3A2E6739" w:rsidR="005773C8" w:rsidRDefault="005773C8">
      <w:pPr>
        <w:pStyle w:val="CommentText"/>
      </w:pPr>
      <w:r>
        <w:rPr>
          <w:rStyle w:val="CommentReference"/>
        </w:rPr>
        <w:annotationRef/>
      </w:r>
      <w:r>
        <w:t xml:space="preserve">I </w:t>
      </w:r>
      <w:proofErr w:type="gramStart"/>
      <w:r>
        <w:t>don’t</w:t>
      </w:r>
      <w:proofErr w:type="gramEnd"/>
      <w:r>
        <w:t xml:space="preserve"> get this part. Could you explain a little more?</w:t>
      </w:r>
    </w:p>
  </w:comment>
  <w:comment w:id="2114" w:author="Ian Church [2]" w:date="2020-04-03T17:44:00Z" w:initials="IC">
    <w:p w14:paraId="796AC69A" w14:textId="6AF38E2C" w:rsidR="005773C8" w:rsidRDefault="005773C8">
      <w:pPr>
        <w:pStyle w:val="CommentText"/>
      </w:pPr>
      <w:r>
        <w:rPr>
          <w:rStyle w:val="CommentReference"/>
        </w:rPr>
        <w:annotationRef/>
      </w:r>
      <w:r>
        <w:t>Not something that you need to do for this paper, but if you had both the satellite product the model surface data as georeferenced grids (</w:t>
      </w:r>
      <w:proofErr w:type="spellStart"/>
      <w:r>
        <w:t>rasters</w:t>
      </w:r>
      <w:proofErr w:type="spellEnd"/>
      <w:r>
        <w:t xml:space="preserve">), you could subtract one grid from the other and look at the differences. </w:t>
      </w:r>
    </w:p>
  </w:comment>
  <w:comment w:id="2115" w:author="Ian Church" w:date="2020-04-27T16:35:00Z" w:initials="IC">
    <w:p w14:paraId="2034B82C" w14:textId="77777777" w:rsidR="005773C8" w:rsidRDefault="005773C8">
      <w:pPr>
        <w:pStyle w:val="CommentText"/>
      </w:pPr>
      <w:r>
        <w:rPr>
          <w:rStyle w:val="CommentReference"/>
        </w:rPr>
        <w:annotationRef/>
      </w:r>
      <w:r>
        <w:t xml:space="preserve">This might be a good item to pursue for the paper. </w:t>
      </w:r>
    </w:p>
    <w:p w14:paraId="31D65601" w14:textId="036DA3E2" w:rsidR="005773C8" w:rsidRDefault="005773C8">
      <w:pPr>
        <w:pStyle w:val="CommentText"/>
      </w:pPr>
      <w:r>
        <w:t xml:space="preserve"> </w:t>
      </w:r>
    </w:p>
  </w:comment>
  <w:comment w:id="2134" w:author="Ian Church" w:date="2020-11-25T11:05:00Z" w:initials="IC">
    <w:p w14:paraId="432A3A39" w14:textId="1DC32047" w:rsidR="00B82926" w:rsidRDefault="00B82926">
      <w:pPr>
        <w:pStyle w:val="CommentText"/>
      </w:pPr>
      <w:r>
        <w:rPr>
          <w:rStyle w:val="CommentReference"/>
        </w:rPr>
        <w:annotationRef/>
      </w:r>
      <w:r w:rsidR="008A67CE">
        <w:t>Earlier</w:t>
      </w:r>
      <w:r>
        <w:t xml:space="preserve"> in the paper, we should likely mention why we did not use </w:t>
      </w:r>
      <w:proofErr w:type="spellStart"/>
      <w:r>
        <w:t>GoMOFS</w:t>
      </w:r>
      <w:proofErr w:type="spellEnd"/>
      <w:r w:rsidR="008A67CE">
        <w:t xml:space="preserve"> for water levels. </w:t>
      </w:r>
    </w:p>
  </w:comment>
  <w:comment w:id="2144" w:author="Ian Church" w:date="2020-11-25T11:07:00Z" w:initials="IC">
    <w:p w14:paraId="67FE70B3" w14:textId="33E9C165" w:rsidR="00E917A6" w:rsidRDefault="00E917A6">
      <w:pPr>
        <w:pStyle w:val="CommentText"/>
      </w:pPr>
      <w:r>
        <w:rPr>
          <w:rStyle w:val="CommentReference"/>
        </w:rPr>
        <w:annotationRef/>
      </w:r>
      <w:r>
        <w:t xml:space="preserve">Why here too?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2B81B0" w15:done="0"/>
  <w15:commentEx w15:paraId="2579DE68" w15:done="0"/>
  <w15:commentEx w15:paraId="797BBC9E" w15:done="0"/>
  <w15:commentEx w15:paraId="580F7CDC" w15:done="0"/>
  <w15:commentEx w15:paraId="36F11C6E" w15:done="0"/>
  <w15:commentEx w15:paraId="66642F9A" w15:done="0"/>
  <w15:commentEx w15:paraId="6914D48D" w15:done="0"/>
  <w15:commentEx w15:paraId="21B93C96" w15:done="0"/>
  <w15:commentEx w15:paraId="40E93AFC" w15:done="0"/>
  <w15:commentEx w15:paraId="7B3B2BD7" w15:done="0"/>
  <w15:commentEx w15:paraId="756E7B3A" w15:done="0"/>
  <w15:commentEx w15:paraId="1E7AA8C4" w15:done="0"/>
  <w15:commentEx w15:paraId="150D4FA6" w15:done="0"/>
  <w15:commentEx w15:paraId="18CFD4D5" w15:done="0"/>
  <w15:commentEx w15:paraId="507FC0B3" w15:done="0"/>
  <w15:commentEx w15:paraId="442ACEE3" w15:done="0"/>
  <w15:commentEx w15:paraId="19CAC337" w15:done="0"/>
  <w15:commentEx w15:paraId="164082A4" w15:done="0"/>
  <w15:commentEx w15:paraId="3949AE84" w15:done="0"/>
  <w15:commentEx w15:paraId="2138CE67" w15:done="0"/>
  <w15:commentEx w15:paraId="4BAC52F0" w15:done="0"/>
  <w15:commentEx w15:paraId="79E03B43" w15:done="0"/>
  <w15:commentEx w15:paraId="25BBD60C" w15:done="0"/>
  <w15:commentEx w15:paraId="357660EF" w15:done="0"/>
  <w15:commentEx w15:paraId="1FBB4BD8" w15:done="0"/>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Ex w15:paraId="432A3A39" w15:done="0"/>
  <w15:commentEx w15:paraId="67FE70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A8EC" w16cex:dateUtc="2020-11-25T13:57:00Z"/>
  <w16cex:commentExtensible w16cex:durableId="2367559E" w16cex:dateUtc="2020-11-24T13:49:00Z"/>
  <w16cex:commentExtensible w16cex:durableId="23675677" w16cex:dateUtc="2020-11-24T13:52:00Z"/>
  <w16cex:commentExtensible w16cex:durableId="236756B1" w16cex:dateUtc="2020-11-24T13:53:00Z"/>
  <w16cex:commentExtensible w16cex:durableId="236756FC" w16cex:dateUtc="2020-11-24T13:55:00Z"/>
  <w16cex:commentExtensible w16cex:durableId="23675879" w16cex:dateUtc="2020-11-24T14:01:00Z"/>
  <w16cex:commentExtensible w16cex:durableId="236794B4" w16cex:dateUtc="2020-11-24T18:18:00Z"/>
  <w16cex:commentExtensible w16cex:durableId="2367B499" w16cex:dateUtc="2020-11-24T20:34:00Z"/>
  <w16cex:commentExtensible w16cex:durableId="2367B88E" w16cex:dateUtc="2020-11-24T20:51:00Z"/>
  <w16cex:commentExtensible w16cex:durableId="2367BA5A" w16cex:dateUtc="2020-11-24T20:59:00Z"/>
  <w16cex:commentExtensible w16cex:durableId="2367BB4A" w16cex:dateUtc="2020-11-24T21:03:00Z"/>
  <w16cex:commentExtensible w16cex:durableId="2367BD81" w16cex:dateUtc="2020-11-24T21:12:00Z"/>
  <w16cex:commentExtensible w16cex:durableId="2367BE05" w16cex:dateUtc="2020-11-24T21:14:00Z"/>
  <w16cex:commentExtensible w16cex:durableId="2367BE68" w16cex:dateUtc="2020-11-24T21:16:00Z"/>
  <w16cex:commentExtensible w16cex:durableId="2368A546" w16cex:dateUtc="2020-11-25T13:41:00Z"/>
  <w16cex:commentExtensible w16cex:durableId="2368A822" w16cex:dateUtc="2020-11-25T13:53:00Z"/>
  <w16cex:commentExtensible w16cex:durableId="2368A7FD" w16cex:dateUtc="2020-11-25T13:53:00Z"/>
  <w16cex:commentExtensible w16cex:durableId="2368AB29" w16cex:dateUtc="2020-11-25T14:06:00Z"/>
  <w16cex:commentExtensible w16cex:durableId="2368ABB4" w16cex:dateUtc="2020-11-25T14:08:00Z"/>
  <w16cex:commentExtensible w16cex:durableId="2368AC9E" w16cex:dateUtc="2020-11-25T14:12:00Z"/>
  <w16cex:commentExtensible w16cex:durableId="2368B252" w16cex:dateUtc="2020-11-25T14:37:00Z"/>
  <w16cex:commentExtensible w16cex:durableId="2368B4AE" w16cex:dateUtc="2020-11-25T14:47:00Z"/>
  <w16cex:commentExtensible w16cex:durableId="2368B6E8" w16cex:dateUtc="2020-11-25T14:56:00Z"/>
  <w16cex:commentExtensible w16cex:durableId="2368B5CE" w16cex:dateUtc="2020-11-25T14:51:00Z"/>
  <w16cex:commentExtensible w16cex:durableId="2368B68D" w16cex:dateUtc="2020-11-25T14:55:00Z"/>
  <w16cex:commentExtensible w16cex:durableId="22518853" w16cex:dateUtc="2020-04-27T19:35:00Z"/>
  <w16cex:commentExtensible w16cex:durableId="2368B8FF" w16cex:dateUtc="2020-11-25T15:05:00Z"/>
  <w16cex:commentExtensible w16cex:durableId="2368B962" w16cex:dateUtc="2020-11-25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2B81B0" w16cid:durableId="2368A8EC"/>
  <w16cid:commentId w16cid:paraId="2579DE68" w16cid:durableId="2367559E"/>
  <w16cid:commentId w16cid:paraId="797BBC9E" w16cid:durableId="23675677"/>
  <w16cid:commentId w16cid:paraId="580F7CDC" w16cid:durableId="236756B1"/>
  <w16cid:commentId w16cid:paraId="36F11C6E" w16cid:durableId="236756FC"/>
  <w16cid:commentId w16cid:paraId="66642F9A" w16cid:durableId="23675879"/>
  <w16cid:commentId w16cid:paraId="6914D48D" w16cid:durableId="236794B4"/>
  <w16cid:commentId w16cid:paraId="21B93C96" w16cid:durableId="2367B499"/>
  <w16cid:commentId w16cid:paraId="40E93AFC" w16cid:durableId="2367B88E"/>
  <w16cid:commentId w16cid:paraId="7B3B2BD7" w16cid:durableId="2367BA5A"/>
  <w16cid:commentId w16cid:paraId="756E7B3A" w16cid:durableId="2367BB4A"/>
  <w16cid:commentId w16cid:paraId="1E7AA8C4" w16cid:durableId="2367BD81"/>
  <w16cid:commentId w16cid:paraId="150D4FA6" w16cid:durableId="2367BE05"/>
  <w16cid:commentId w16cid:paraId="18CFD4D5" w16cid:durableId="2367BE68"/>
  <w16cid:commentId w16cid:paraId="507FC0B3" w16cid:durableId="2368A546"/>
  <w16cid:commentId w16cid:paraId="442ACEE3" w16cid:durableId="2368A822"/>
  <w16cid:commentId w16cid:paraId="19CAC337" w16cid:durableId="2368A7FD"/>
  <w16cid:commentId w16cid:paraId="164082A4" w16cid:durableId="2368AB29"/>
  <w16cid:commentId w16cid:paraId="3949AE84" w16cid:durableId="2368ABB4"/>
  <w16cid:commentId w16cid:paraId="2138CE67" w16cid:durableId="2368AC9E"/>
  <w16cid:commentId w16cid:paraId="4BAC52F0" w16cid:durableId="2368B252"/>
  <w16cid:commentId w16cid:paraId="79E03B43" w16cid:durableId="2368B4AE"/>
  <w16cid:commentId w16cid:paraId="25BBD60C" w16cid:durableId="2368B6E8"/>
  <w16cid:commentId w16cid:paraId="357660EF" w16cid:durableId="2368B5CE"/>
  <w16cid:commentId w16cid:paraId="1FBB4BD8" w16cid:durableId="2368B68D"/>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Id w16cid:paraId="432A3A39" w16cid:durableId="2368B8FF"/>
  <w16cid:commentId w16cid:paraId="67FE70B3" w16cid:durableId="2368B9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180A77" w14:textId="77777777" w:rsidR="00971FB2" w:rsidRDefault="00971FB2" w:rsidP="004332CF">
      <w:pPr>
        <w:spacing w:after="0" w:line="240" w:lineRule="auto"/>
      </w:pPr>
      <w:r>
        <w:separator/>
      </w:r>
    </w:p>
  </w:endnote>
  <w:endnote w:type="continuationSeparator" w:id="0">
    <w:p w14:paraId="40DB20EB" w14:textId="77777777" w:rsidR="00971FB2" w:rsidRDefault="00971FB2"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2182" w:author="Ian Church" w:date="2020-04-27T16:36:00Z"/>
  <w:sdt>
    <w:sdtPr>
      <w:id w:val="1660581585"/>
      <w:docPartObj>
        <w:docPartGallery w:val="Page Numbers (Bottom of Page)"/>
        <w:docPartUnique/>
      </w:docPartObj>
    </w:sdtPr>
    <w:sdtEndPr>
      <w:rPr>
        <w:noProof/>
      </w:rPr>
    </w:sdtEndPr>
    <w:sdtContent>
      <w:customXmlInsRangeEnd w:id="2182"/>
      <w:p w14:paraId="66D61BC0" w14:textId="207B33C4" w:rsidR="005773C8" w:rsidRDefault="005773C8">
        <w:pPr>
          <w:pStyle w:val="Footer"/>
          <w:jc w:val="right"/>
          <w:rPr>
            <w:ins w:id="2183" w:author="Ian Church" w:date="2020-04-27T16:36:00Z"/>
          </w:rPr>
        </w:pPr>
        <w:ins w:id="2184"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2185" w:author="Ian Church" w:date="2020-04-27T16:36:00Z"/>
    </w:sdtContent>
  </w:sdt>
  <w:customXmlInsRangeEnd w:id="2185"/>
  <w:p w14:paraId="5D27CA67" w14:textId="77777777" w:rsidR="005773C8" w:rsidRDefault="005773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97856" w14:textId="77777777" w:rsidR="00971FB2" w:rsidRDefault="00971FB2" w:rsidP="004332CF">
      <w:pPr>
        <w:spacing w:after="0" w:line="240" w:lineRule="auto"/>
      </w:pPr>
      <w:r>
        <w:separator/>
      </w:r>
    </w:p>
  </w:footnote>
  <w:footnote w:type="continuationSeparator" w:id="0">
    <w:p w14:paraId="4D49D727" w14:textId="77777777" w:rsidR="00971FB2" w:rsidRDefault="00971FB2" w:rsidP="00433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545673"/>
    <w:multiLevelType w:val="hybridMultilevel"/>
    <w:tmpl w:val="5BB492DC"/>
    <w:lvl w:ilvl="0" w:tplc="7EE48D3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EDF32D9"/>
    <w:multiLevelType w:val="hybridMultilevel"/>
    <w:tmpl w:val="8B5E03CA"/>
    <w:lvl w:ilvl="0" w:tplc="DE8C54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Church">
    <w15:presenceInfo w15:providerId="None" w15:userId="Ian Church"/>
  </w15:person>
  <w15:person w15:author="ara952 reza">
    <w15:presenceInfo w15:providerId="Windows Live" w15:userId="3ab0a55dde66df99"/>
  </w15:person>
  <w15:person w15:author="Ian Church [2]">
    <w15:presenceInfo w15:providerId="AD" w15:userId="S::ichurch@unb.ca::643a0c0f-51cc-4a40-bd87-508c4ef05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gzNawHw15GWLQAAAA=="/>
  </w:docVars>
  <w:rsids>
    <w:rsidRoot w:val="00E20AE6"/>
    <w:rsid w:val="00003CF1"/>
    <w:rsid w:val="0000586E"/>
    <w:rsid w:val="00011692"/>
    <w:rsid w:val="00012AE7"/>
    <w:rsid w:val="00027026"/>
    <w:rsid w:val="000322B6"/>
    <w:rsid w:val="00034422"/>
    <w:rsid w:val="00036A5C"/>
    <w:rsid w:val="00057250"/>
    <w:rsid w:val="00057A7D"/>
    <w:rsid w:val="000634DF"/>
    <w:rsid w:val="000670F6"/>
    <w:rsid w:val="00071CE6"/>
    <w:rsid w:val="00093DAA"/>
    <w:rsid w:val="000942D0"/>
    <w:rsid w:val="000A7AE9"/>
    <w:rsid w:val="000C022D"/>
    <w:rsid w:val="000C106F"/>
    <w:rsid w:val="000C42B9"/>
    <w:rsid w:val="000C5E20"/>
    <w:rsid w:val="000C74C4"/>
    <w:rsid w:val="000C750B"/>
    <w:rsid w:val="000C7775"/>
    <w:rsid w:val="000D00EC"/>
    <w:rsid w:val="000D6AC9"/>
    <w:rsid w:val="000E2D6B"/>
    <w:rsid w:val="000E6148"/>
    <w:rsid w:val="000F6875"/>
    <w:rsid w:val="000F7F5A"/>
    <w:rsid w:val="00106BDC"/>
    <w:rsid w:val="00131CCD"/>
    <w:rsid w:val="00131CF7"/>
    <w:rsid w:val="00140403"/>
    <w:rsid w:val="0015350C"/>
    <w:rsid w:val="00153ADF"/>
    <w:rsid w:val="0016359F"/>
    <w:rsid w:val="0016468B"/>
    <w:rsid w:val="00167C84"/>
    <w:rsid w:val="00172F2F"/>
    <w:rsid w:val="001731B6"/>
    <w:rsid w:val="00197A42"/>
    <w:rsid w:val="001A0B22"/>
    <w:rsid w:val="001A2DFF"/>
    <w:rsid w:val="001A3561"/>
    <w:rsid w:val="001A3F33"/>
    <w:rsid w:val="001A77BE"/>
    <w:rsid w:val="001B7F28"/>
    <w:rsid w:val="001C3AB2"/>
    <w:rsid w:val="001D3854"/>
    <w:rsid w:val="001D7C33"/>
    <w:rsid w:val="001F067A"/>
    <w:rsid w:val="002000F3"/>
    <w:rsid w:val="00200EAE"/>
    <w:rsid w:val="00201E88"/>
    <w:rsid w:val="00205EE8"/>
    <w:rsid w:val="002140D8"/>
    <w:rsid w:val="00222903"/>
    <w:rsid w:val="00225882"/>
    <w:rsid w:val="00225DC1"/>
    <w:rsid w:val="00230C32"/>
    <w:rsid w:val="00235F00"/>
    <w:rsid w:val="00243DCF"/>
    <w:rsid w:val="0026419F"/>
    <w:rsid w:val="00266D42"/>
    <w:rsid w:val="00270485"/>
    <w:rsid w:val="0028339F"/>
    <w:rsid w:val="00287AD4"/>
    <w:rsid w:val="00291DE0"/>
    <w:rsid w:val="002A3D92"/>
    <w:rsid w:val="002B5380"/>
    <w:rsid w:val="002C4B6F"/>
    <w:rsid w:val="002C72C6"/>
    <w:rsid w:val="002D1D74"/>
    <w:rsid w:val="002E1B5F"/>
    <w:rsid w:val="002E25AB"/>
    <w:rsid w:val="002E5E1C"/>
    <w:rsid w:val="002F3DF4"/>
    <w:rsid w:val="002F786B"/>
    <w:rsid w:val="00300D93"/>
    <w:rsid w:val="00314CFE"/>
    <w:rsid w:val="00324F55"/>
    <w:rsid w:val="003276B7"/>
    <w:rsid w:val="00330F2F"/>
    <w:rsid w:val="00337CE9"/>
    <w:rsid w:val="00343512"/>
    <w:rsid w:val="00345F93"/>
    <w:rsid w:val="0035344E"/>
    <w:rsid w:val="0035477B"/>
    <w:rsid w:val="00360785"/>
    <w:rsid w:val="003677AB"/>
    <w:rsid w:val="00377879"/>
    <w:rsid w:val="00382815"/>
    <w:rsid w:val="0038715E"/>
    <w:rsid w:val="003879F5"/>
    <w:rsid w:val="003A3303"/>
    <w:rsid w:val="003A5C04"/>
    <w:rsid w:val="003A6D91"/>
    <w:rsid w:val="003A7B30"/>
    <w:rsid w:val="003B39B6"/>
    <w:rsid w:val="003C2E08"/>
    <w:rsid w:val="003D3F25"/>
    <w:rsid w:val="003E5A56"/>
    <w:rsid w:val="004016B5"/>
    <w:rsid w:val="00417CE6"/>
    <w:rsid w:val="004332CF"/>
    <w:rsid w:val="00434010"/>
    <w:rsid w:val="004408F6"/>
    <w:rsid w:val="00446B76"/>
    <w:rsid w:val="00461DF1"/>
    <w:rsid w:val="00462AF7"/>
    <w:rsid w:val="004637E6"/>
    <w:rsid w:val="00476286"/>
    <w:rsid w:val="00476A79"/>
    <w:rsid w:val="00480C99"/>
    <w:rsid w:val="004811F9"/>
    <w:rsid w:val="004909E1"/>
    <w:rsid w:val="004A4893"/>
    <w:rsid w:val="004A5E78"/>
    <w:rsid w:val="004A7AA3"/>
    <w:rsid w:val="004C1783"/>
    <w:rsid w:val="004D114A"/>
    <w:rsid w:val="004E187F"/>
    <w:rsid w:val="004F1DCB"/>
    <w:rsid w:val="00507320"/>
    <w:rsid w:val="005106E5"/>
    <w:rsid w:val="00520A4B"/>
    <w:rsid w:val="00522A21"/>
    <w:rsid w:val="00534412"/>
    <w:rsid w:val="00534666"/>
    <w:rsid w:val="00563355"/>
    <w:rsid w:val="0056549C"/>
    <w:rsid w:val="0056738C"/>
    <w:rsid w:val="005746B8"/>
    <w:rsid w:val="00574C6A"/>
    <w:rsid w:val="005773C8"/>
    <w:rsid w:val="005B0E30"/>
    <w:rsid w:val="005B1132"/>
    <w:rsid w:val="005C4D1D"/>
    <w:rsid w:val="005E0C54"/>
    <w:rsid w:val="005E1E86"/>
    <w:rsid w:val="005E6052"/>
    <w:rsid w:val="005E622B"/>
    <w:rsid w:val="005E7F1C"/>
    <w:rsid w:val="005F0F43"/>
    <w:rsid w:val="005F74E3"/>
    <w:rsid w:val="005F7F3F"/>
    <w:rsid w:val="00600C4A"/>
    <w:rsid w:val="00614119"/>
    <w:rsid w:val="006170DD"/>
    <w:rsid w:val="00623CBD"/>
    <w:rsid w:val="006248E7"/>
    <w:rsid w:val="00624AEB"/>
    <w:rsid w:val="006271FE"/>
    <w:rsid w:val="00635BF3"/>
    <w:rsid w:val="006367BD"/>
    <w:rsid w:val="00642FC1"/>
    <w:rsid w:val="00650743"/>
    <w:rsid w:val="006528B4"/>
    <w:rsid w:val="00655739"/>
    <w:rsid w:val="006564E3"/>
    <w:rsid w:val="00665EB9"/>
    <w:rsid w:val="00683820"/>
    <w:rsid w:val="00695AE2"/>
    <w:rsid w:val="006A0B71"/>
    <w:rsid w:val="006A1A81"/>
    <w:rsid w:val="006D69EF"/>
    <w:rsid w:val="006E0620"/>
    <w:rsid w:val="006E3C93"/>
    <w:rsid w:val="006E5413"/>
    <w:rsid w:val="006F373F"/>
    <w:rsid w:val="006F5A82"/>
    <w:rsid w:val="006F61CF"/>
    <w:rsid w:val="006F7B81"/>
    <w:rsid w:val="007107B6"/>
    <w:rsid w:val="0072042F"/>
    <w:rsid w:val="00721AA9"/>
    <w:rsid w:val="00721B41"/>
    <w:rsid w:val="00724262"/>
    <w:rsid w:val="00734FAA"/>
    <w:rsid w:val="0074300E"/>
    <w:rsid w:val="0075725C"/>
    <w:rsid w:val="007608C6"/>
    <w:rsid w:val="00780923"/>
    <w:rsid w:val="0078111A"/>
    <w:rsid w:val="00787C4C"/>
    <w:rsid w:val="00793091"/>
    <w:rsid w:val="007A2108"/>
    <w:rsid w:val="007B2973"/>
    <w:rsid w:val="007C1AA6"/>
    <w:rsid w:val="007C1F3D"/>
    <w:rsid w:val="007D1458"/>
    <w:rsid w:val="007D5EC1"/>
    <w:rsid w:val="007E40E8"/>
    <w:rsid w:val="007F1186"/>
    <w:rsid w:val="00805258"/>
    <w:rsid w:val="0080587B"/>
    <w:rsid w:val="008079BC"/>
    <w:rsid w:val="00812728"/>
    <w:rsid w:val="00822FDC"/>
    <w:rsid w:val="00833D8D"/>
    <w:rsid w:val="00837BB2"/>
    <w:rsid w:val="00883584"/>
    <w:rsid w:val="008854C0"/>
    <w:rsid w:val="00892FDC"/>
    <w:rsid w:val="00893281"/>
    <w:rsid w:val="0089407A"/>
    <w:rsid w:val="00894AF2"/>
    <w:rsid w:val="00896DF3"/>
    <w:rsid w:val="008A6706"/>
    <w:rsid w:val="008A67CE"/>
    <w:rsid w:val="008D508C"/>
    <w:rsid w:val="008D6DF2"/>
    <w:rsid w:val="008E4128"/>
    <w:rsid w:val="008E4CBC"/>
    <w:rsid w:val="008E5937"/>
    <w:rsid w:val="00910BB9"/>
    <w:rsid w:val="0091324F"/>
    <w:rsid w:val="00914D41"/>
    <w:rsid w:val="0092213A"/>
    <w:rsid w:val="00933309"/>
    <w:rsid w:val="00943820"/>
    <w:rsid w:val="00944B12"/>
    <w:rsid w:val="0095041B"/>
    <w:rsid w:val="009514C7"/>
    <w:rsid w:val="00951A44"/>
    <w:rsid w:val="009538D3"/>
    <w:rsid w:val="00962F76"/>
    <w:rsid w:val="00965D97"/>
    <w:rsid w:val="00971FB2"/>
    <w:rsid w:val="0097337C"/>
    <w:rsid w:val="00973EE1"/>
    <w:rsid w:val="0097603C"/>
    <w:rsid w:val="009957A8"/>
    <w:rsid w:val="009A6C7D"/>
    <w:rsid w:val="009B1C4C"/>
    <w:rsid w:val="009B220D"/>
    <w:rsid w:val="009B2645"/>
    <w:rsid w:val="009B2813"/>
    <w:rsid w:val="009C14F1"/>
    <w:rsid w:val="009D3371"/>
    <w:rsid w:val="009D4D03"/>
    <w:rsid w:val="009D6B96"/>
    <w:rsid w:val="009D73A6"/>
    <w:rsid w:val="009E0AA9"/>
    <w:rsid w:val="009E4C9C"/>
    <w:rsid w:val="009F087E"/>
    <w:rsid w:val="009F12E9"/>
    <w:rsid w:val="009F40AF"/>
    <w:rsid w:val="009F56E8"/>
    <w:rsid w:val="00A118E9"/>
    <w:rsid w:val="00A141B2"/>
    <w:rsid w:val="00A24671"/>
    <w:rsid w:val="00A3212E"/>
    <w:rsid w:val="00A32948"/>
    <w:rsid w:val="00A40D25"/>
    <w:rsid w:val="00A44D23"/>
    <w:rsid w:val="00A44E00"/>
    <w:rsid w:val="00A4604C"/>
    <w:rsid w:val="00A534D1"/>
    <w:rsid w:val="00A67F72"/>
    <w:rsid w:val="00A76E71"/>
    <w:rsid w:val="00A87141"/>
    <w:rsid w:val="00A914A6"/>
    <w:rsid w:val="00A9445A"/>
    <w:rsid w:val="00AA2327"/>
    <w:rsid w:val="00AB0D09"/>
    <w:rsid w:val="00AC787F"/>
    <w:rsid w:val="00AD0B99"/>
    <w:rsid w:val="00AD174E"/>
    <w:rsid w:val="00AD22E2"/>
    <w:rsid w:val="00AD56DD"/>
    <w:rsid w:val="00AE45E2"/>
    <w:rsid w:val="00AE5BD2"/>
    <w:rsid w:val="00AE5D2E"/>
    <w:rsid w:val="00AE7879"/>
    <w:rsid w:val="00AF3764"/>
    <w:rsid w:val="00B0593D"/>
    <w:rsid w:val="00B16013"/>
    <w:rsid w:val="00B21E09"/>
    <w:rsid w:val="00B22DFE"/>
    <w:rsid w:val="00B445B2"/>
    <w:rsid w:val="00B61C7C"/>
    <w:rsid w:val="00B70176"/>
    <w:rsid w:val="00B71ECA"/>
    <w:rsid w:val="00B7331E"/>
    <w:rsid w:val="00B76E64"/>
    <w:rsid w:val="00B82926"/>
    <w:rsid w:val="00B8310E"/>
    <w:rsid w:val="00B83777"/>
    <w:rsid w:val="00B9084F"/>
    <w:rsid w:val="00B93DB5"/>
    <w:rsid w:val="00B94762"/>
    <w:rsid w:val="00BB2126"/>
    <w:rsid w:val="00BB3457"/>
    <w:rsid w:val="00BC6232"/>
    <w:rsid w:val="00BF40BA"/>
    <w:rsid w:val="00C03FD6"/>
    <w:rsid w:val="00C06D5E"/>
    <w:rsid w:val="00C11A15"/>
    <w:rsid w:val="00C1484F"/>
    <w:rsid w:val="00C15DA1"/>
    <w:rsid w:val="00C1768D"/>
    <w:rsid w:val="00C31DCA"/>
    <w:rsid w:val="00C323A0"/>
    <w:rsid w:val="00C32A8C"/>
    <w:rsid w:val="00C34A08"/>
    <w:rsid w:val="00C42AAF"/>
    <w:rsid w:val="00C43F4D"/>
    <w:rsid w:val="00C443AD"/>
    <w:rsid w:val="00C45171"/>
    <w:rsid w:val="00C4581D"/>
    <w:rsid w:val="00C465D8"/>
    <w:rsid w:val="00C476CA"/>
    <w:rsid w:val="00C52B87"/>
    <w:rsid w:val="00C612D0"/>
    <w:rsid w:val="00C63151"/>
    <w:rsid w:val="00C63E59"/>
    <w:rsid w:val="00C716FE"/>
    <w:rsid w:val="00C72977"/>
    <w:rsid w:val="00C76CEA"/>
    <w:rsid w:val="00C95DDB"/>
    <w:rsid w:val="00C97162"/>
    <w:rsid w:val="00CC0C26"/>
    <w:rsid w:val="00CC68D4"/>
    <w:rsid w:val="00CC7730"/>
    <w:rsid w:val="00CD4A0C"/>
    <w:rsid w:val="00CD6774"/>
    <w:rsid w:val="00CD79B9"/>
    <w:rsid w:val="00CF02E7"/>
    <w:rsid w:val="00CF1C8B"/>
    <w:rsid w:val="00CF33DD"/>
    <w:rsid w:val="00CF3884"/>
    <w:rsid w:val="00D052C6"/>
    <w:rsid w:val="00D05B10"/>
    <w:rsid w:val="00D06569"/>
    <w:rsid w:val="00D11DEA"/>
    <w:rsid w:val="00D1534A"/>
    <w:rsid w:val="00D16979"/>
    <w:rsid w:val="00D173F2"/>
    <w:rsid w:val="00D21505"/>
    <w:rsid w:val="00D26049"/>
    <w:rsid w:val="00D356C4"/>
    <w:rsid w:val="00D35BC3"/>
    <w:rsid w:val="00D466CB"/>
    <w:rsid w:val="00D80712"/>
    <w:rsid w:val="00D8517B"/>
    <w:rsid w:val="00D85EA0"/>
    <w:rsid w:val="00DD0AD5"/>
    <w:rsid w:val="00DF733C"/>
    <w:rsid w:val="00E05141"/>
    <w:rsid w:val="00E07CCC"/>
    <w:rsid w:val="00E20AE6"/>
    <w:rsid w:val="00E2297F"/>
    <w:rsid w:val="00E22AD6"/>
    <w:rsid w:val="00E36A17"/>
    <w:rsid w:val="00E617BC"/>
    <w:rsid w:val="00E61E31"/>
    <w:rsid w:val="00E62E4A"/>
    <w:rsid w:val="00E75D89"/>
    <w:rsid w:val="00E8471F"/>
    <w:rsid w:val="00E917A6"/>
    <w:rsid w:val="00E93F24"/>
    <w:rsid w:val="00E9501B"/>
    <w:rsid w:val="00EA5F41"/>
    <w:rsid w:val="00EA77B5"/>
    <w:rsid w:val="00EB4A38"/>
    <w:rsid w:val="00EC1464"/>
    <w:rsid w:val="00ED18C9"/>
    <w:rsid w:val="00ED64B0"/>
    <w:rsid w:val="00ED7C1D"/>
    <w:rsid w:val="00EE7FF6"/>
    <w:rsid w:val="00EF5C7F"/>
    <w:rsid w:val="00F07565"/>
    <w:rsid w:val="00F10077"/>
    <w:rsid w:val="00F15633"/>
    <w:rsid w:val="00F16E99"/>
    <w:rsid w:val="00F205FA"/>
    <w:rsid w:val="00F326A4"/>
    <w:rsid w:val="00F36103"/>
    <w:rsid w:val="00F44245"/>
    <w:rsid w:val="00F50514"/>
    <w:rsid w:val="00F54AD7"/>
    <w:rsid w:val="00F56CF4"/>
    <w:rsid w:val="00F57541"/>
    <w:rsid w:val="00F824FB"/>
    <w:rsid w:val="00F91A76"/>
    <w:rsid w:val="00FA19DF"/>
    <w:rsid w:val="00FA50B9"/>
    <w:rsid w:val="00FB4C85"/>
    <w:rsid w:val="00FD3A71"/>
    <w:rsid w:val="00FD5B8A"/>
    <w:rsid w:val="00FE2178"/>
    <w:rsid w:val="00FE5BEE"/>
    <w:rsid w:val="00FE7F7C"/>
    <w:rsid w:val="00FF6028"/>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 w:type="paragraph" w:styleId="ListParagraph">
    <w:name w:val="List Paragraph"/>
    <w:basedOn w:val="Normal"/>
    <w:uiPriority w:val="34"/>
    <w:qFormat/>
    <w:rsid w:val="000C5E20"/>
    <w:pPr>
      <w:ind w:left="720"/>
      <w:contextualSpacing/>
    </w:pPr>
  </w:style>
  <w:style w:type="character" w:styleId="PlaceholderText">
    <w:name w:val="Placeholder Text"/>
    <w:basedOn w:val="DefaultParagraphFont"/>
    <w:uiPriority w:val="99"/>
    <w:semiHidden/>
    <w:rsid w:val="000C5E20"/>
    <w:rPr>
      <w:color w:val="808080"/>
    </w:rPr>
  </w:style>
  <w:style w:type="table" w:styleId="TableGrid">
    <w:name w:val="Table Grid"/>
    <w:basedOn w:val="TableNormal"/>
    <w:uiPriority w:val="39"/>
    <w:rsid w:val="0036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607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617663">
      <w:bodyDiv w:val="1"/>
      <w:marLeft w:val="0"/>
      <w:marRight w:val="0"/>
      <w:marTop w:val="0"/>
      <w:marBottom w:val="0"/>
      <w:divBdr>
        <w:top w:val="none" w:sz="0" w:space="0" w:color="auto"/>
        <w:left w:val="none" w:sz="0" w:space="0" w:color="auto"/>
        <w:bottom w:val="none" w:sz="0" w:space="0" w:color="auto"/>
        <w:right w:val="none" w:sz="0" w:space="0" w:color="auto"/>
      </w:divBdr>
    </w:div>
    <w:div w:id="309941459">
      <w:bodyDiv w:val="1"/>
      <w:marLeft w:val="0"/>
      <w:marRight w:val="0"/>
      <w:marTop w:val="0"/>
      <w:marBottom w:val="0"/>
      <w:divBdr>
        <w:top w:val="none" w:sz="0" w:space="0" w:color="auto"/>
        <w:left w:val="none" w:sz="0" w:space="0" w:color="auto"/>
        <w:bottom w:val="none" w:sz="0" w:space="0" w:color="auto"/>
        <w:right w:val="none" w:sz="0" w:space="0" w:color="auto"/>
      </w:divBdr>
    </w:div>
    <w:div w:id="339940488">
      <w:bodyDiv w:val="1"/>
      <w:marLeft w:val="0"/>
      <w:marRight w:val="0"/>
      <w:marTop w:val="0"/>
      <w:marBottom w:val="0"/>
      <w:divBdr>
        <w:top w:val="none" w:sz="0" w:space="0" w:color="auto"/>
        <w:left w:val="none" w:sz="0" w:space="0" w:color="auto"/>
        <w:bottom w:val="none" w:sz="0" w:space="0" w:color="auto"/>
        <w:right w:val="none" w:sz="0" w:space="0" w:color="auto"/>
      </w:divBdr>
    </w:div>
    <w:div w:id="428082083">
      <w:bodyDiv w:val="1"/>
      <w:marLeft w:val="0"/>
      <w:marRight w:val="0"/>
      <w:marTop w:val="0"/>
      <w:marBottom w:val="0"/>
      <w:divBdr>
        <w:top w:val="none" w:sz="0" w:space="0" w:color="auto"/>
        <w:left w:val="none" w:sz="0" w:space="0" w:color="auto"/>
        <w:bottom w:val="none" w:sz="0" w:space="0" w:color="auto"/>
        <w:right w:val="none" w:sz="0" w:space="0" w:color="auto"/>
      </w:divBdr>
    </w:div>
    <w:div w:id="433483090">
      <w:bodyDiv w:val="1"/>
      <w:marLeft w:val="0"/>
      <w:marRight w:val="0"/>
      <w:marTop w:val="0"/>
      <w:marBottom w:val="0"/>
      <w:divBdr>
        <w:top w:val="none" w:sz="0" w:space="0" w:color="auto"/>
        <w:left w:val="none" w:sz="0" w:space="0" w:color="auto"/>
        <w:bottom w:val="none" w:sz="0" w:space="0" w:color="auto"/>
        <w:right w:val="none" w:sz="0" w:space="0" w:color="auto"/>
      </w:divBdr>
    </w:div>
    <w:div w:id="658584722">
      <w:bodyDiv w:val="1"/>
      <w:marLeft w:val="0"/>
      <w:marRight w:val="0"/>
      <w:marTop w:val="0"/>
      <w:marBottom w:val="0"/>
      <w:divBdr>
        <w:top w:val="none" w:sz="0" w:space="0" w:color="auto"/>
        <w:left w:val="none" w:sz="0" w:space="0" w:color="auto"/>
        <w:bottom w:val="none" w:sz="0" w:space="0" w:color="auto"/>
        <w:right w:val="none" w:sz="0" w:space="0" w:color="auto"/>
      </w:divBdr>
    </w:div>
    <w:div w:id="763454517">
      <w:bodyDiv w:val="1"/>
      <w:marLeft w:val="0"/>
      <w:marRight w:val="0"/>
      <w:marTop w:val="0"/>
      <w:marBottom w:val="0"/>
      <w:divBdr>
        <w:top w:val="none" w:sz="0" w:space="0" w:color="auto"/>
        <w:left w:val="none" w:sz="0" w:space="0" w:color="auto"/>
        <w:bottom w:val="none" w:sz="0" w:space="0" w:color="auto"/>
        <w:right w:val="none" w:sz="0" w:space="0" w:color="auto"/>
      </w:divBdr>
    </w:div>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 w:id="1839032863">
      <w:bodyDiv w:val="1"/>
      <w:marLeft w:val="0"/>
      <w:marRight w:val="0"/>
      <w:marTop w:val="0"/>
      <w:marBottom w:val="0"/>
      <w:divBdr>
        <w:top w:val="none" w:sz="0" w:space="0" w:color="auto"/>
        <w:left w:val="none" w:sz="0" w:space="0" w:color="auto"/>
        <w:bottom w:val="none" w:sz="0" w:space="0" w:color="auto"/>
        <w:right w:val="none" w:sz="0" w:space="0" w:color="auto"/>
      </w:divBdr>
    </w:div>
    <w:div w:id="211851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aves-vagues.dfo-mpo.gc.ca/Library/16702.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jpe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TURABIAN.XSL" StyleName="Turabian"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33</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34</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35</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36</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37</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38</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39</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40</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41</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42</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43</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44</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45</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46</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47</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48</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49</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50</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51</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52</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53</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54</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55</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56</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57</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58</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59</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60</b:RefOrder>
  </b:Source>
  <b:Source>
    <b:Tag>Dup02</b:Tag>
    <b:SourceType>JournalArticle</b:SourceType>
    <b:Guid>{35C4E8AC-F41F-4A3F-B8AD-1A9DF8451867}</b:Guid>
    <b:Author>
      <b:Author>
        <b:Corporate>Dupont, F., Hannah, C.G., Greenberg, D.A,. Cherniawsky, J.Y., Naimie, C.E.</b:Corporate>
      </b:Author>
    </b:Author>
    <b:Title>Modelling sustem for tides</b:Title>
    <b:JournalName>Can.Tech. Rep. Hydrogr. Ocean Sci.</b:JournalName>
    <b:Year>2002</b:Year>
    <b:Pages>221:vii+72</b:Pages>
    <b:RefOrder>61</b:RefOrder>
  </b:Source>
  <b:Source>
    <b:Tag>Den78</b:Tag>
    <b:SourceType>JournalArticle</b:SourceType>
    <b:Guid>{BEE109F0-22D7-4F96-A685-7A65D1562767}</b:Guid>
    <b:Author>
      <b:Author>
        <b:Corporate>Denman, K.L., Herman, A.W.</b:Corporate>
      </b:Author>
    </b:Author>
    <b:Title>Space-time structure of a continental shelf ecosystem measured by a towed porpoising vehicle</b:Title>
    <b:JournalName>Marine Research</b:JournalName>
    <b:Year>1978</b:Year>
    <b:Pages>693-714</b:Pages>
    <b:RefOrder>62</b:RefOrder>
  </b:Source>
  <b:Source>
    <b:Tag>Gre07</b:Tag>
    <b:SourceType>JournalArticle</b:SourceType>
    <b:Guid>{7DD29233-8CD3-421D-BCA7-01101A8C5017}</b:Guid>
    <b:Author>
      <b:Author>
        <b:Corporate>Greenberg, D.A., Dupont, F., Lyard, F.H., Lynch, D.R., Werner, F.E.</b:Corporate>
      </b:Author>
    </b:Author>
    <b:Title>Resolution issues in numerical models of oceanic and coastal circulation</b:Title>
    <b:JournalName>Continental Shelf Research</b:JournalName>
    <b:Year>2007</b:Year>
    <b:Pages>1317-1343</b:Pages>
    <b:RefOrder>63</b:RefOrder>
  </b:Source>
  <b:Source>
    <b:Tag>Cha121</b:Tag>
    <b:SourceType>JournalArticle</b:SourceType>
    <b:Guid>{9AA3D1B4-D494-4B49-8579-CDEF0D87DF61}</b:Guid>
    <b:Author>
      <b:Author>
        <b:NameList>
          <b:Person>
            <b:Last>Chant</b:Last>
            <b:First>R.J.</b:First>
          </b:Person>
        </b:NameList>
      </b:Author>
    </b:Author>
    <b:Title>Interactions between estuaries and coasts: river plumes-their formation, transport, and dispersal.</b:Title>
    <b:JournalName>Water and Fine Sediment Circulation</b:JournalName>
    <b:Year>2012</b:Year>
    <b:Pages>2,213-235.https://doi.org/10.1016/B978-0-12-374711-2.00209-6</b:Pages>
    <b:RefOrder>64</b:RefOrder>
  </b:Source>
  <b:Source>
    <b:Tag>Mos01</b:Tag>
    <b:SourceType>JournalArticle</b:SourceType>
    <b:Guid>{7941B6F6-ED45-410C-8AA9-45F7867D1211}</b:Guid>
    <b:Author>
      <b:Author>
        <b:Corporate>Desplanque, C., Mossman, J.D.</b:Corporate>
      </b:Author>
    </b:Author>
    <b:Title>Bay of Fundy tides</b:Title>
    <b:JournalName>Geoscience Canada</b:JournalName>
    <b:Year>2001</b:Year>
    <b:Pages>28, (1), pp. 1– 11</b:Pages>
    <b:RefOrder>65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B61B06-550A-47CA-AA6B-AAA6B256219E}">
  <ds:schemaRefs>
    <ds:schemaRef ds:uri="http://schemas.openxmlformats.org/officeDocument/2006/bibliography"/>
  </ds:schemaRefs>
</ds:datastoreItem>
</file>

<file path=customXml/itemProps2.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3.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24</Pages>
  <Words>33221</Words>
  <Characters>189365</Characters>
  <Application>Microsoft Office Word</Application>
  <DocSecurity>0</DocSecurity>
  <Lines>1578</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Ian Church</cp:lastModifiedBy>
  <cp:revision>203</cp:revision>
  <cp:lastPrinted>2020-04-02T16:29:00Z</cp:lastPrinted>
  <dcterms:created xsi:type="dcterms:W3CDTF">2020-09-11T15:13:00Z</dcterms:created>
  <dcterms:modified xsi:type="dcterms:W3CDTF">2020-11-25T15:08:00Z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y fmtid="{D5CDD505-2E9C-101B-9397-08002B2CF9AE}" pid="3" name="Mendeley Recent Style Id 0_1">
    <vt:lpwstr>http://www.zotero.org/styles/acs-sustainable-chemistry-and-engineering</vt:lpwstr>
  </property>
  <property fmtid="{D5CDD505-2E9C-101B-9397-08002B2CF9AE}" pid="4" name="Mendeley Recent Style Name 0_1">
    <vt:lpwstr>ACS Sustainable Chemistry &amp; Engineering</vt:lpwstr>
  </property>
  <property fmtid="{D5CDD505-2E9C-101B-9397-08002B2CF9AE}" pid="5" name="Mendeley Recent Style Id 1_1">
    <vt:lpwstr>http://www.zotero.org/styles/chicago-note-bibliography</vt:lpwstr>
  </property>
  <property fmtid="{D5CDD505-2E9C-101B-9397-08002B2CF9AE}" pid="6" name="Mendeley Recent Style Name 1_1">
    <vt:lpwstr>Chicago Manual of Style 17th edition (note)</vt:lpwstr>
  </property>
  <property fmtid="{D5CDD505-2E9C-101B-9397-08002B2CF9AE}" pid="7" name="Mendeley Recent Style Id 2_1">
    <vt:lpwstr>http://www.zotero.org/styles/ieee</vt:lpwstr>
  </property>
  <property fmtid="{D5CDD505-2E9C-101B-9397-08002B2CF9AE}" pid="8" name="Mendeley Recent Style Name 2_1">
    <vt:lpwstr>IEEE</vt:lpwstr>
  </property>
  <property fmtid="{D5CDD505-2E9C-101B-9397-08002B2CF9AE}" pid="9" name="Mendeley Recent Style Id 3_1">
    <vt:lpwstr>http://www.zotero.org/styles/jama</vt:lpwstr>
  </property>
  <property fmtid="{D5CDD505-2E9C-101B-9397-08002B2CF9AE}" pid="10" name="Mendeley Recent Style Name 3_1">
    <vt:lpwstr>JAMA (The Journal of the American Medical Association)</vt:lpwstr>
  </property>
  <property fmtid="{D5CDD505-2E9C-101B-9397-08002B2CF9AE}" pid="11" name="Mendeley Recent Style Id 4_1">
    <vt:lpwstr>http://www.zotero.org/styles/journal-of-marine-science-and-engineering</vt:lpwstr>
  </property>
  <property fmtid="{D5CDD505-2E9C-101B-9397-08002B2CF9AE}" pid="12" name="Mendeley Recent Style Name 4_1">
    <vt:lpwstr>Journal of Marine Science and Engineering</vt:lpwstr>
  </property>
  <property fmtid="{D5CDD505-2E9C-101B-9397-08002B2CF9AE}" pid="13" name="Mendeley Recent Style Id 5_1">
    <vt:lpwstr>http://www.zotero.org/styles/modern-language-association</vt:lpwstr>
  </property>
  <property fmtid="{D5CDD505-2E9C-101B-9397-08002B2CF9AE}" pid="14" name="Mendeley Recent Style Name 5_1">
    <vt:lpwstr>Modern Language Association 8th edition</vt:lpwstr>
  </property>
  <property fmtid="{D5CDD505-2E9C-101B-9397-08002B2CF9AE}" pid="15" name="Mendeley Recent Style Id 6_1">
    <vt:lpwstr>http://www.zotero.org/styles/multidisciplinary-digital-publishing-institute</vt:lpwstr>
  </property>
  <property fmtid="{D5CDD505-2E9C-101B-9397-08002B2CF9AE}" pid="16" name="Mendeley Recent Style Name 6_1">
    <vt:lpwstr>Multidisciplinary Digital Publishing Institute</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http://www.zotero.org/styles/vancouver</vt:lpwstr>
  </property>
  <property fmtid="{D5CDD505-2E9C-101B-9397-08002B2CF9AE}" pid="20" name="Mendeley Recent Style Name 8_1">
    <vt:lpwstr>Vancouver</vt:lpwstr>
  </property>
  <property fmtid="{D5CDD505-2E9C-101B-9397-08002B2CF9AE}" pid="21" name="Mendeley Recent Style Id 9_1">
    <vt:lpwstr>http://www.zotero.org/styles/vancouver-superscript</vt:lpwstr>
  </property>
  <property fmtid="{D5CDD505-2E9C-101B-9397-08002B2CF9AE}" pid="22" name="Mendeley Recent Style Name 9_1">
    <vt:lpwstr>Vancouver (superscript)</vt:lpwstr>
  </property>
  <property fmtid="{D5CDD505-2E9C-101B-9397-08002B2CF9AE}" pid="23" name="Mendeley Document_1">
    <vt:lpwstr>True</vt:lpwstr>
  </property>
  <property fmtid="{D5CDD505-2E9C-101B-9397-08002B2CF9AE}" pid="24" name="Mendeley Unique User Id_1">
    <vt:lpwstr>f61b789d-3b9f-34a2-a7d3-32bd8dd4d8c6</vt:lpwstr>
  </property>
  <property fmtid="{D5CDD505-2E9C-101B-9397-08002B2CF9AE}" pid="25" name="Mendeley Citation Style_1">
    <vt:lpwstr>http://www.zotero.org/styles/journal-of-marine-science-and-engineering</vt:lpwstr>
  </property>
</Properties>
</file>